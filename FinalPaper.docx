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800BB0" w14:textId="77777777" w:rsidR="00FF0507" w:rsidRPr="00AF53ED" w:rsidRDefault="00FF0507" w:rsidP="00984483">
      <w:pPr>
        <w:spacing w:line="480" w:lineRule="auto"/>
        <w:jc w:val="center"/>
        <w:rPr>
          <w:rFonts w:ascii="Times New Roman" w:eastAsia="Times New Roman" w:hAnsi="Times New Roman" w:cs="Times New Roman"/>
          <w:b/>
          <w:sz w:val="22"/>
          <w:szCs w:val="22"/>
        </w:rPr>
      </w:pPr>
      <w:r w:rsidRPr="00AF53ED">
        <w:rPr>
          <w:rFonts w:ascii="Times New Roman" w:eastAsia="Times New Roman" w:hAnsi="Times New Roman" w:cs="Times New Roman"/>
          <w:b/>
          <w:color w:val="000000"/>
          <w:sz w:val="22"/>
          <w:szCs w:val="22"/>
          <w:shd w:val="clear" w:color="auto" w:fill="FFFFFF"/>
        </w:rPr>
        <w:t>Design and Optimization of Comb Drive Accelerator for High Frequency Oscillation</w:t>
      </w:r>
    </w:p>
    <w:p w14:paraId="38FF6637" w14:textId="77777777" w:rsidR="00E32770" w:rsidRPr="00AF53ED" w:rsidRDefault="00E32770" w:rsidP="00984483">
      <w:pPr>
        <w:spacing w:line="480" w:lineRule="auto"/>
        <w:rPr>
          <w:rFonts w:ascii="Times New Roman" w:hAnsi="Times New Roman" w:cs="Times New Roman"/>
          <w:sz w:val="22"/>
          <w:szCs w:val="22"/>
        </w:rPr>
      </w:pPr>
    </w:p>
    <w:p w14:paraId="39011B41" w14:textId="7A7F6D31" w:rsidR="00E32770" w:rsidRPr="00AF53ED" w:rsidRDefault="00E32770" w:rsidP="00984483">
      <w:pPr>
        <w:spacing w:line="480" w:lineRule="auto"/>
        <w:jc w:val="center"/>
        <w:rPr>
          <w:rFonts w:ascii="Times New Roman" w:hAnsi="Times New Roman" w:cs="Times New Roman"/>
          <w:sz w:val="22"/>
          <w:szCs w:val="22"/>
        </w:rPr>
      </w:pPr>
      <w:proofErr w:type="spellStart"/>
      <w:r w:rsidRPr="00AF53ED">
        <w:rPr>
          <w:rFonts w:ascii="Times New Roman" w:hAnsi="Times New Roman" w:cs="Times New Roman"/>
          <w:sz w:val="22"/>
          <w:szCs w:val="22"/>
        </w:rPr>
        <w:t>Zichen</w:t>
      </w:r>
      <w:proofErr w:type="spellEnd"/>
      <w:r w:rsidRPr="00AF53ED">
        <w:rPr>
          <w:rFonts w:ascii="Times New Roman" w:hAnsi="Times New Roman" w:cs="Times New Roman"/>
          <w:sz w:val="22"/>
          <w:szCs w:val="22"/>
        </w:rPr>
        <w:t xml:space="preserve"> Zhang</w:t>
      </w:r>
    </w:p>
    <w:p w14:paraId="0BCCDC1D" w14:textId="77777777" w:rsidR="00E32770" w:rsidRPr="00AF53ED" w:rsidRDefault="00E32770" w:rsidP="00984483">
      <w:pPr>
        <w:spacing w:line="480" w:lineRule="auto"/>
        <w:rPr>
          <w:rFonts w:ascii="Times New Roman" w:hAnsi="Times New Roman" w:cs="Times New Roman"/>
          <w:sz w:val="22"/>
          <w:szCs w:val="22"/>
        </w:rPr>
      </w:pPr>
    </w:p>
    <w:p w14:paraId="4D250E1D" w14:textId="5F5683F9" w:rsidR="00E32770" w:rsidRPr="00C207D5" w:rsidRDefault="00E32770" w:rsidP="00984483">
      <w:pPr>
        <w:spacing w:line="480" w:lineRule="auto"/>
        <w:rPr>
          <w:rFonts w:ascii="Times New Roman" w:hAnsi="Times New Roman" w:cs="Times New Roman"/>
          <w:b/>
          <w:sz w:val="22"/>
          <w:szCs w:val="22"/>
        </w:rPr>
      </w:pPr>
      <w:r w:rsidRPr="00C207D5">
        <w:rPr>
          <w:rFonts w:ascii="Times New Roman" w:hAnsi="Times New Roman" w:cs="Times New Roman"/>
          <w:b/>
          <w:sz w:val="22"/>
          <w:szCs w:val="22"/>
        </w:rPr>
        <w:t>Abstract</w:t>
      </w:r>
    </w:p>
    <w:p w14:paraId="0AAF50DA" w14:textId="053DD05D" w:rsidR="00695803" w:rsidRPr="00B27B8A" w:rsidRDefault="00B27B8A" w:rsidP="00B27B8A">
      <w:pPr>
        <w:spacing w:line="480" w:lineRule="auto"/>
        <w:rPr>
          <w:rFonts w:ascii="Times New Roman" w:hAnsi="Times New Roman" w:cs="Times New Roman"/>
          <w:sz w:val="22"/>
          <w:szCs w:val="22"/>
        </w:rPr>
      </w:pPr>
      <w:r w:rsidRPr="00B27B8A">
        <w:rPr>
          <w:rFonts w:ascii="Times New Roman" w:hAnsi="Times New Roman" w:cs="Times New Roman"/>
          <w:sz w:val="22"/>
          <w:szCs w:val="22"/>
        </w:rPr>
        <w:t>Comb-drive devises have been widely applied in many fields. However, the application of high frequency sensor, such as rocket chamber, still remains problems. In this work, a finite element code was used for the design, optimization and visualization of a comb drive</w:t>
      </w:r>
      <w:ins w:id="0" w:author="Microsoft Office User" w:date="2017-07-23T18:41:00Z">
        <w:r w:rsidR="00C73183">
          <w:rPr>
            <w:rFonts w:ascii="Times New Roman" w:hAnsi="Times New Roman" w:cs="Times New Roman"/>
            <w:sz w:val="22"/>
            <w:szCs w:val="22"/>
          </w:rPr>
          <w:t xml:space="preserve"> </w:t>
        </w:r>
      </w:ins>
      <w:ins w:id="1" w:author="Microsoft Office User" w:date="2017-07-23T18:42:00Z">
        <w:r w:rsidR="00C73183">
          <w:rPr>
            <w:rFonts w:ascii="Times New Roman" w:hAnsi="Times New Roman" w:cs="Times New Roman"/>
            <w:sz w:val="22"/>
            <w:szCs w:val="22"/>
          </w:rPr>
          <w:t>accelerator</w:t>
        </w:r>
      </w:ins>
      <w:r w:rsidRPr="00B27B8A">
        <w:rPr>
          <w:rFonts w:ascii="Times New Roman" w:hAnsi="Times New Roman" w:cs="Times New Roman"/>
          <w:sz w:val="22"/>
          <w:szCs w:val="22"/>
        </w:rPr>
        <w:t xml:space="preserve">. In the simulation results, the post-optimization design has high performance in high frequency oscillation operating environment. The optimization is based on the ideal </w:t>
      </w:r>
      <w:proofErr w:type="spellStart"/>
      <w:r w:rsidRPr="00B27B8A">
        <w:rPr>
          <w:rFonts w:ascii="Times New Roman" w:hAnsi="Times New Roman" w:cs="Times New Roman"/>
          <w:sz w:val="22"/>
          <w:szCs w:val="22"/>
        </w:rPr>
        <w:t>eigen</w:t>
      </w:r>
      <w:proofErr w:type="spellEnd"/>
      <w:r w:rsidRPr="00B27B8A">
        <w:rPr>
          <w:rFonts w:ascii="Times New Roman" w:hAnsi="Times New Roman" w:cs="Times New Roman"/>
          <w:sz w:val="22"/>
          <w:szCs w:val="22"/>
        </w:rPr>
        <w:t xml:space="preserve"> frequency and </w:t>
      </w:r>
      <w:proofErr w:type="spellStart"/>
      <w:r w:rsidRPr="00B27B8A">
        <w:rPr>
          <w:rFonts w:ascii="Times New Roman" w:hAnsi="Times New Roman" w:cs="Times New Roman"/>
          <w:sz w:val="22"/>
          <w:szCs w:val="22"/>
        </w:rPr>
        <w:t>Nelder</w:t>
      </w:r>
      <w:proofErr w:type="spellEnd"/>
      <w:r w:rsidRPr="00B27B8A">
        <w:rPr>
          <w:rFonts w:ascii="Times New Roman" w:hAnsi="Times New Roman" w:cs="Times New Roman"/>
          <w:sz w:val="22"/>
          <w:szCs w:val="22"/>
        </w:rPr>
        <w:t>-Mead method. The 3-D working conditions are realized by testing and comparing the time and frequency domain of pre-optimized and optimized design which frequency ranges from 2000 Hz to 5000 Hz. Finally, the electric potential and capacitance in comb drive is visualized, which shows the better electric signals and displacements</w:t>
      </w:r>
      <w:r w:rsidR="00695803">
        <w:rPr>
          <w:rFonts w:ascii="Times New Roman" w:hAnsi="Times New Roman" w:cs="Times New Roman"/>
          <w:sz w:val="22"/>
          <w:szCs w:val="22"/>
        </w:rPr>
        <w:t>.</w:t>
      </w:r>
    </w:p>
    <w:p w14:paraId="471272B0" w14:textId="3A87946C" w:rsidR="00DA172D" w:rsidRDefault="00252B0F" w:rsidP="00984483">
      <w:pPr>
        <w:spacing w:line="480" w:lineRule="auto"/>
        <w:rPr>
          <w:rFonts w:ascii="Times New Roman" w:hAnsi="Times New Roman" w:cs="Times New Roman"/>
          <w:sz w:val="22"/>
          <w:szCs w:val="22"/>
        </w:rPr>
      </w:pPr>
      <w:r w:rsidRPr="00AF53ED">
        <w:rPr>
          <w:rFonts w:ascii="Times New Roman" w:hAnsi="Times New Roman" w:cs="Times New Roman"/>
          <w:sz w:val="22"/>
          <w:szCs w:val="22"/>
        </w:rPr>
        <w:t>Key W</w:t>
      </w:r>
      <w:r w:rsidR="001F7CDC" w:rsidRPr="00AF53ED">
        <w:rPr>
          <w:rFonts w:ascii="Times New Roman" w:hAnsi="Times New Roman" w:cs="Times New Roman"/>
          <w:sz w:val="22"/>
          <w:szCs w:val="22"/>
        </w:rPr>
        <w:t>ords: comb drive, design, optimization, 3-D simulation, COMSOL, frequency</w:t>
      </w:r>
      <w:r w:rsidR="0015093C" w:rsidRPr="00AF53ED">
        <w:rPr>
          <w:rFonts w:ascii="Times New Roman" w:hAnsi="Times New Roman" w:cs="Times New Roman"/>
          <w:sz w:val="22"/>
          <w:szCs w:val="22"/>
        </w:rPr>
        <w:t>.</w:t>
      </w:r>
    </w:p>
    <w:p w14:paraId="7E55BE29" w14:textId="77777777" w:rsidR="00695803" w:rsidRPr="00AF53ED" w:rsidRDefault="00695803" w:rsidP="00984483">
      <w:pPr>
        <w:spacing w:line="480" w:lineRule="auto"/>
        <w:rPr>
          <w:rFonts w:ascii="Times New Roman" w:hAnsi="Times New Roman" w:cs="Times New Roman"/>
          <w:sz w:val="22"/>
          <w:szCs w:val="22"/>
        </w:rPr>
      </w:pPr>
    </w:p>
    <w:p w14:paraId="519D9E7D" w14:textId="77777777" w:rsidR="000876E3" w:rsidRPr="00695803" w:rsidRDefault="000876E3" w:rsidP="00984483">
      <w:pPr>
        <w:spacing w:line="480" w:lineRule="auto"/>
        <w:rPr>
          <w:rFonts w:ascii="Times New Roman" w:hAnsi="Times New Roman" w:cs="Times New Roman"/>
          <w:b/>
          <w:sz w:val="22"/>
          <w:szCs w:val="22"/>
        </w:rPr>
      </w:pPr>
      <w:r w:rsidRPr="00695803">
        <w:rPr>
          <w:rFonts w:ascii="Times New Roman" w:hAnsi="Times New Roman" w:cs="Times New Roman"/>
          <w:b/>
          <w:sz w:val="22"/>
          <w:szCs w:val="22"/>
        </w:rPr>
        <w:t>Introduction</w:t>
      </w:r>
    </w:p>
    <w:p w14:paraId="6037C388" w14:textId="6CE0894B" w:rsidR="00B6685C" w:rsidRPr="00AF53ED" w:rsidRDefault="00B6685C" w:rsidP="00984483">
      <w:pPr>
        <w:spacing w:line="480" w:lineRule="auto"/>
        <w:rPr>
          <w:rFonts w:ascii="Times New Roman" w:hAnsi="Times New Roman" w:cs="Times New Roman"/>
          <w:sz w:val="22"/>
          <w:szCs w:val="22"/>
        </w:rPr>
      </w:pPr>
      <w:bookmarkStart w:id="2" w:name="OLE_LINK1"/>
      <w:bookmarkStart w:id="3" w:name="OLE_LINK2"/>
      <w:r w:rsidRPr="00AF53ED">
        <w:rPr>
          <w:rFonts w:ascii="Times New Roman" w:hAnsi="Times New Roman" w:cs="Times New Roman"/>
          <w:sz w:val="22"/>
          <w:szCs w:val="22"/>
        </w:rPr>
        <w:t xml:space="preserve">In contemporary society, the Micro-Electro-Mechanical System (MEMS) devices has </w:t>
      </w:r>
      <w:del w:id="4" w:author="Microsoft Office User" w:date="2017-07-23T18:50:00Z">
        <w:r w:rsidRPr="00AF53ED" w:rsidDel="00DC6DB0">
          <w:rPr>
            <w:rFonts w:ascii="Times New Roman" w:hAnsi="Times New Roman" w:cs="Times New Roman"/>
            <w:sz w:val="22"/>
            <w:szCs w:val="22"/>
          </w:rPr>
          <w:delText>done</w:delText>
        </w:r>
      </w:del>
      <w:ins w:id="5" w:author="Microsoft Office User" w:date="2017-07-23T18:50:00Z">
        <w:r w:rsidR="00DC6DB0">
          <w:rPr>
            <w:rFonts w:ascii="Times New Roman" w:hAnsi="Times New Roman" w:cs="Times New Roman"/>
            <w:sz w:val="22"/>
            <w:szCs w:val="22"/>
          </w:rPr>
          <w:t>played</w:t>
        </w:r>
      </w:ins>
      <w:r w:rsidRPr="00AF53ED">
        <w:rPr>
          <w:rFonts w:ascii="Times New Roman" w:hAnsi="Times New Roman" w:cs="Times New Roman"/>
          <w:sz w:val="22"/>
          <w:szCs w:val="22"/>
        </w:rPr>
        <w:t xml:space="preserve"> a significant role in many fields, </w:t>
      </w:r>
      <w:del w:id="6" w:author="Microsoft Office User" w:date="2017-07-23T18:50:00Z">
        <w:r w:rsidRPr="00AF53ED" w:rsidDel="00DC6DB0">
          <w:rPr>
            <w:rFonts w:ascii="Times New Roman" w:hAnsi="Times New Roman" w:cs="Times New Roman"/>
            <w:sz w:val="22"/>
            <w:szCs w:val="22"/>
          </w:rPr>
          <w:delText xml:space="preserve">like </w:delText>
        </w:r>
      </w:del>
      <w:bookmarkStart w:id="7" w:name="OLE_LINK16"/>
      <w:bookmarkStart w:id="8" w:name="OLE_LINK17"/>
      <w:bookmarkStart w:id="9" w:name="OLE_LINK18"/>
      <w:ins w:id="10" w:author="Microsoft Office User" w:date="2017-07-23T18:50:00Z">
        <w:r w:rsidR="00DC6DB0">
          <w:rPr>
            <w:rFonts w:ascii="Times New Roman" w:hAnsi="Times New Roman" w:cs="Times New Roman"/>
            <w:sz w:val="22"/>
            <w:szCs w:val="22"/>
          </w:rPr>
          <w:t>e.g.</w:t>
        </w:r>
        <w:r w:rsidR="00DC6DB0" w:rsidRPr="00AF53ED">
          <w:rPr>
            <w:rFonts w:ascii="Times New Roman" w:hAnsi="Times New Roman" w:cs="Times New Roman"/>
            <w:sz w:val="22"/>
            <w:szCs w:val="22"/>
          </w:rPr>
          <w:t xml:space="preserve"> </w:t>
        </w:r>
      </w:ins>
      <w:r w:rsidRPr="00AF53ED">
        <w:rPr>
          <w:rFonts w:ascii="Times New Roman" w:hAnsi="Times New Roman" w:cs="Times New Roman"/>
          <w:sz w:val="22"/>
          <w:szCs w:val="22"/>
        </w:rPr>
        <w:t>accelerator, fluid control, micro-power system</w:t>
      </w:r>
      <w:bookmarkEnd w:id="7"/>
      <w:bookmarkEnd w:id="8"/>
      <w:bookmarkEnd w:id="9"/>
      <w:r w:rsidRPr="00AF53ED">
        <w:rPr>
          <w:rFonts w:ascii="Times New Roman" w:hAnsi="Times New Roman" w:cs="Times New Roman"/>
          <w:sz w:val="22"/>
          <w:szCs w:val="22"/>
        </w:rPr>
        <w:t>, MEMS fuse system and internet of things (IOT)</w:t>
      </w:r>
      <w:r w:rsidRPr="00AF53ED">
        <w:rPr>
          <w:rFonts w:ascii="Times New Roman" w:hAnsi="Times New Roman" w:cs="Times New Roman"/>
          <w:noProof/>
          <w:sz w:val="22"/>
          <w:szCs w:val="22"/>
          <w:vertAlign w:val="superscript"/>
        </w:rPr>
        <w:t>1</w:t>
      </w:r>
      <w:r w:rsidRPr="00AF53ED">
        <w:rPr>
          <w:rFonts w:ascii="Times New Roman" w:hAnsi="Times New Roman" w:cs="Times New Roman"/>
          <w:sz w:val="22"/>
          <w:szCs w:val="22"/>
        </w:rPr>
        <w:t>. The widely use of MEMS devices is due to its scaling advantage, i.e. the scaling of MEMS devices reduces the cost per device. Although the total cost to fabricate one wafer may increase, the number of devices on each wafer increase</w:t>
      </w:r>
      <w:ins w:id="11" w:author="Microsoft Office User" w:date="2017-07-23T18:51:00Z">
        <w:r w:rsidR="00DC6DB0">
          <w:rPr>
            <w:rFonts w:ascii="Times New Roman" w:hAnsi="Times New Roman" w:cs="Times New Roman"/>
            <w:sz w:val="22"/>
            <w:szCs w:val="22"/>
          </w:rPr>
          <w:t>s</w:t>
        </w:r>
      </w:ins>
      <w:r w:rsidRPr="00AF53ED">
        <w:rPr>
          <w:rFonts w:ascii="Times New Roman" w:hAnsi="Times New Roman" w:cs="Times New Roman"/>
          <w:sz w:val="22"/>
          <w:szCs w:val="22"/>
        </w:rPr>
        <w:t xml:space="preserve"> </w:t>
      </w:r>
      <w:del w:id="12" w:author="Microsoft Office User" w:date="2017-07-23T18:51:00Z">
        <w:r w:rsidRPr="00AF53ED" w:rsidDel="00DC6DB0">
          <w:rPr>
            <w:rFonts w:ascii="Times New Roman" w:hAnsi="Times New Roman" w:cs="Times New Roman"/>
            <w:sz w:val="22"/>
            <w:szCs w:val="22"/>
          </w:rPr>
          <w:delText xml:space="preserve">dramatically </w:delText>
        </w:r>
      </w:del>
      <w:ins w:id="13" w:author="Microsoft Office User" w:date="2017-07-23T18:51:00Z">
        <w:r w:rsidR="00DC6DB0">
          <w:rPr>
            <w:rFonts w:ascii="Times New Roman" w:hAnsi="Times New Roman" w:cs="Times New Roman"/>
            <w:sz w:val="22"/>
            <w:szCs w:val="22"/>
          </w:rPr>
          <w:t>exponentially</w:t>
        </w:r>
        <w:r w:rsidR="00DC6DB0" w:rsidRPr="00AF53ED">
          <w:rPr>
            <w:rFonts w:ascii="Times New Roman" w:hAnsi="Times New Roman" w:cs="Times New Roman"/>
            <w:sz w:val="22"/>
            <w:szCs w:val="22"/>
          </w:rPr>
          <w:t xml:space="preserve"> </w:t>
        </w:r>
      </w:ins>
      <w:r w:rsidRPr="00AF53ED">
        <w:rPr>
          <w:rFonts w:ascii="Times New Roman" w:hAnsi="Times New Roman" w:cs="Times New Roman"/>
          <w:sz w:val="22"/>
          <w:szCs w:val="22"/>
        </w:rPr>
        <w:t>with the decrease of the feature size of MEMS devices. In addition, the finer fabrication process provides high performance of MEMS devices</w:t>
      </w:r>
      <w:ins w:id="14" w:author="Microsoft Office User" w:date="2017-07-23T18:52:00Z">
        <w:r w:rsidR="00DC6DB0">
          <w:rPr>
            <w:rFonts w:ascii="Times New Roman" w:hAnsi="Times New Roman" w:cs="Times New Roman"/>
            <w:sz w:val="22"/>
            <w:szCs w:val="22"/>
          </w:rPr>
          <w:t>.</w:t>
        </w:r>
      </w:ins>
      <w:del w:id="15" w:author="Microsoft Office User" w:date="2017-07-23T18:52:00Z">
        <w:r w:rsidRPr="00AF53ED" w:rsidDel="00DC6DB0">
          <w:rPr>
            <w:rFonts w:ascii="Times New Roman" w:hAnsi="Times New Roman" w:cs="Times New Roman"/>
            <w:sz w:val="22"/>
            <w:szCs w:val="22"/>
          </w:rPr>
          <w:delText>,</w:delText>
        </w:r>
      </w:del>
      <w:r w:rsidRPr="00AF53ED">
        <w:rPr>
          <w:rFonts w:ascii="Times New Roman" w:hAnsi="Times New Roman" w:cs="Times New Roman"/>
          <w:sz w:val="22"/>
          <w:szCs w:val="22"/>
        </w:rPr>
        <w:t xml:space="preserve"> </w:t>
      </w:r>
      <w:del w:id="16" w:author="Microsoft Office User" w:date="2017-07-23T18:52:00Z">
        <w:r w:rsidRPr="00AF53ED" w:rsidDel="00DC6DB0">
          <w:rPr>
            <w:rFonts w:ascii="Times New Roman" w:hAnsi="Times New Roman" w:cs="Times New Roman"/>
            <w:sz w:val="22"/>
            <w:szCs w:val="22"/>
          </w:rPr>
          <w:delText>e.g.</w:delText>
        </w:r>
      </w:del>
      <w:ins w:id="17" w:author="Microsoft Office User" w:date="2017-07-23T18:52:00Z">
        <w:r w:rsidR="00DC6DB0">
          <w:rPr>
            <w:rFonts w:ascii="Times New Roman" w:hAnsi="Times New Roman" w:cs="Times New Roman"/>
            <w:sz w:val="22"/>
            <w:szCs w:val="22"/>
          </w:rPr>
          <w:t>For example,</w:t>
        </w:r>
      </w:ins>
      <w:r w:rsidRPr="00AF53ED">
        <w:rPr>
          <w:rFonts w:ascii="Times New Roman" w:hAnsi="Times New Roman" w:cs="Times New Roman"/>
          <w:sz w:val="22"/>
          <w:szCs w:val="22"/>
        </w:rPr>
        <w:t xml:space="preserve"> the accuracy and precision of MEMS sensors are orders of magnitude higher than conventional sensors.</w:t>
      </w:r>
      <w:r w:rsidRPr="00AF53ED">
        <w:rPr>
          <w:rFonts w:ascii="Times New Roman" w:hAnsi="Times New Roman" w:cs="Times New Roman"/>
          <w:noProof/>
          <w:sz w:val="22"/>
          <w:szCs w:val="22"/>
          <w:vertAlign w:val="superscript"/>
        </w:rPr>
        <w:t xml:space="preserve"> 2</w:t>
      </w:r>
      <w:r w:rsidRPr="00AF53ED">
        <w:rPr>
          <w:rFonts w:ascii="Times New Roman" w:hAnsi="Times New Roman" w:cs="Times New Roman"/>
          <w:sz w:val="22"/>
          <w:szCs w:val="22"/>
        </w:rPr>
        <w:t xml:space="preserve"> Therefore, MEMS has become a focus of both fundamental research and applicable engineering. Among all the MEMS applications, the comb drive uses electrostatic force as the actuation principle. There are two metal conductor</w:t>
      </w:r>
      <w:ins w:id="18" w:author="Microsoft Office User" w:date="2017-07-23T18:52:00Z">
        <w:r w:rsidR="00DC6DB0">
          <w:rPr>
            <w:rFonts w:ascii="Times New Roman" w:hAnsi="Times New Roman" w:cs="Times New Roman"/>
            <w:sz w:val="22"/>
            <w:szCs w:val="22"/>
          </w:rPr>
          <w:t>s</w:t>
        </w:r>
      </w:ins>
      <w:r w:rsidRPr="00AF53ED">
        <w:rPr>
          <w:rFonts w:ascii="Times New Roman" w:hAnsi="Times New Roman" w:cs="Times New Roman"/>
          <w:sz w:val="22"/>
          <w:szCs w:val="22"/>
        </w:rPr>
        <w:t xml:space="preserve"> in the micro</w:t>
      </w:r>
      <w:ins w:id="19" w:author="Microsoft Office User" w:date="2017-07-23T18:52:00Z">
        <w:r w:rsidR="00DC6DB0">
          <w:rPr>
            <w:rFonts w:ascii="Times New Roman" w:hAnsi="Times New Roman" w:cs="Times New Roman"/>
            <w:sz w:val="22"/>
            <w:szCs w:val="22"/>
          </w:rPr>
          <w:t>-</w:t>
        </w:r>
      </w:ins>
      <w:del w:id="20" w:author="Microsoft Office User" w:date="2017-07-23T18:52:00Z">
        <w:r w:rsidRPr="00AF53ED" w:rsidDel="00DC6DB0">
          <w:rPr>
            <w:rFonts w:ascii="Times New Roman" w:hAnsi="Times New Roman" w:cs="Times New Roman"/>
            <w:sz w:val="22"/>
            <w:szCs w:val="22"/>
          </w:rPr>
          <w:delText xml:space="preserve">n </w:delText>
        </w:r>
      </w:del>
      <w:r w:rsidRPr="00AF53ED">
        <w:rPr>
          <w:rFonts w:ascii="Times New Roman" w:hAnsi="Times New Roman" w:cs="Times New Roman"/>
          <w:sz w:val="22"/>
          <w:szCs w:val="22"/>
        </w:rPr>
        <w:t xml:space="preserve">scale shape of the comb. They both alternate with each other where one is static and the other is dynamic. </w:t>
      </w:r>
      <w:r w:rsidRPr="00AF53ED">
        <w:rPr>
          <w:rFonts w:ascii="Times New Roman" w:hAnsi="Times New Roman" w:cs="Times New Roman"/>
          <w:sz w:val="22"/>
          <w:szCs w:val="22"/>
        </w:rPr>
        <w:lastRenderedPageBreak/>
        <w:t xml:space="preserve">When passing an alternating current, </w:t>
      </w:r>
      <w:r w:rsidR="00BD524E" w:rsidRPr="00AF53ED">
        <w:rPr>
          <w:rFonts w:ascii="Times New Roman" w:hAnsi="Times New Roman" w:cs="Times New Roman"/>
          <w:sz w:val="22"/>
          <w:szCs w:val="22"/>
        </w:rPr>
        <w:t xml:space="preserve">one of the comb will be moving </w:t>
      </w:r>
      <w:r w:rsidR="000A62F8" w:rsidRPr="00AF53ED">
        <w:rPr>
          <w:rFonts w:ascii="Times New Roman" w:hAnsi="Times New Roman" w:cs="Times New Roman"/>
          <w:sz w:val="22"/>
          <w:szCs w:val="22"/>
        </w:rPr>
        <w:t xml:space="preserve">which </w:t>
      </w:r>
      <w:r w:rsidR="001C6D9D" w:rsidRPr="00AF53ED">
        <w:rPr>
          <w:rFonts w:ascii="Times New Roman" w:hAnsi="Times New Roman" w:cs="Times New Roman"/>
          <w:sz w:val="22"/>
          <w:szCs w:val="22"/>
        </w:rPr>
        <w:t>relative to another conductor.</w:t>
      </w:r>
      <w:r w:rsidR="00725BA3" w:rsidRPr="00AF53ED">
        <w:rPr>
          <w:rFonts w:ascii="Times New Roman" w:hAnsi="Times New Roman" w:cs="Times New Roman"/>
          <w:sz w:val="22"/>
          <w:szCs w:val="22"/>
        </w:rPr>
        <w:t xml:space="preserve"> </w:t>
      </w:r>
      <w:r w:rsidRPr="00AF53ED">
        <w:rPr>
          <w:rFonts w:ascii="Times New Roman" w:hAnsi="Times New Roman" w:cs="Times New Roman"/>
          <w:sz w:val="22"/>
          <w:szCs w:val="22"/>
        </w:rPr>
        <w:t>More specifically, more and more scientists prefer to use the comb drives for electrostatic actuation, capacitive position sensing and frequency turning.</w:t>
      </w:r>
      <w:r w:rsidR="00D14DB6" w:rsidRPr="00D14DB6">
        <w:rPr>
          <w:rFonts w:ascii="Times New Roman" w:hAnsi="Times New Roman" w:cs="Times New Roman" w:hint="eastAsia"/>
          <w:noProof/>
          <w:sz w:val="22"/>
          <w:szCs w:val="22"/>
          <w:vertAlign w:val="superscript"/>
        </w:rPr>
        <w:t>3</w:t>
      </w:r>
      <w:r w:rsidRPr="00D14DB6">
        <w:rPr>
          <w:rFonts w:ascii="Times New Roman" w:hAnsi="Times New Roman" w:cs="Times New Roman"/>
          <w:noProof/>
          <w:sz w:val="22"/>
          <w:szCs w:val="22"/>
          <w:vertAlign w:val="superscript"/>
        </w:rPr>
        <w:t xml:space="preserve"> </w:t>
      </w:r>
      <w:r w:rsidRPr="00AF53ED">
        <w:rPr>
          <w:rFonts w:ascii="Times New Roman" w:hAnsi="Times New Roman" w:cs="Times New Roman"/>
          <w:sz w:val="22"/>
          <w:szCs w:val="22"/>
        </w:rPr>
        <w:fldChar w:fldCharType="begin"/>
      </w:r>
      <w:r w:rsidRPr="00AF53ED">
        <w:rPr>
          <w:rFonts w:ascii="Times New Roman" w:hAnsi="Times New Roman" w:cs="Times New Roman"/>
          <w:sz w:val="22"/>
          <w:szCs w:val="22"/>
        </w:rPr>
        <w:fldChar w:fldCharType="separate"/>
      </w:r>
      <w:r w:rsidRPr="00AF53ED">
        <w:rPr>
          <w:rFonts w:ascii="Times New Roman" w:hAnsi="Times New Roman" w:cs="Times New Roman"/>
          <w:sz w:val="22"/>
          <w:szCs w:val="22"/>
        </w:rPr>
        <w:t>[3]</w:t>
      </w:r>
      <w:r w:rsidRPr="00AF53ED">
        <w:rPr>
          <w:rFonts w:ascii="Times New Roman" w:hAnsi="Times New Roman" w:cs="Times New Roman"/>
          <w:sz w:val="22"/>
          <w:szCs w:val="22"/>
        </w:rPr>
        <w:fldChar w:fldCharType="end"/>
      </w:r>
      <w:r w:rsidRPr="00AF53ED">
        <w:rPr>
          <w:rFonts w:ascii="Times New Roman" w:hAnsi="Times New Roman" w:cs="Times New Roman"/>
          <w:sz w:val="22"/>
          <w:szCs w:val="22"/>
        </w:rPr>
        <w:t>They have become an inalienable part of many MEMS devices such as accelerometers, gyroscopes, and micro scanners and so forth.</w:t>
      </w:r>
      <w:r w:rsidRPr="00AF53ED">
        <w:rPr>
          <w:rFonts w:ascii="Times New Roman" w:hAnsi="Times New Roman" w:cs="Times New Roman"/>
          <w:noProof/>
          <w:sz w:val="22"/>
          <w:szCs w:val="22"/>
          <w:vertAlign w:val="superscript"/>
        </w:rPr>
        <w:t>4</w:t>
      </w:r>
      <w:r w:rsidRPr="00AF53ED">
        <w:rPr>
          <w:rFonts w:ascii="Times New Roman" w:hAnsi="Times New Roman" w:cs="Times New Roman"/>
          <w:sz w:val="22"/>
          <w:szCs w:val="22"/>
        </w:rPr>
        <w:t xml:space="preserve"> The rocket combusting chamber has a specific vibrating frequency, which is usually within the range between 1000 to 5000 Hz. The design and development of a micro-accelerator becomes an essential problem for real-time monitor of the working stators of the combusting chamber.</w:t>
      </w:r>
    </w:p>
    <w:p w14:paraId="56550FB2" w14:textId="77777777" w:rsidR="00B6685C" w:rsidRPr="00AF53ED" w:rsidRDefault="00B6685C" w:rsidP="00984483">
      <w:pPr>
        <w:spacing w:line="480" w:lineRule="auto"/>
        <w:rPr>
          <w:rFonts w:ascii="Times New Roman" w:hAnsi="Times New Roman" w:cs="Times New Roman"/>
          <w:sz w:val="22"/>
          <w:szCs w:val="22"/>
        </w:rPr>
      </w:pPr>
    </w:p>
    <w:p w14:paraId="184810F5" w14:textId="4BCC4691" w:rsidR="00B6685C" w:rsidRPr="00AF53ED" w:rsidRDefault="00B6685C" w:rsidP="00984483">
      <w:pPr>
        <w:spacing w:line="480" w:lineRule="auto"/>
        <w:rPr>
          <w:rFonts w:ascii="Times New Roman" w:hAnsi="Times New Roman" w:cs="Times New Roman"/>
          <w:sz w:val="22"/>
          <w:szCs w:val="22"/>
        </w:rPr>
      </w:pPr>
      <w:r w:rsidRPr="00AF53ED">
        <w:rPr>
          <w:rFonts w:ascii="Times New Roman" w:hAnsi="Times New Roman" w:cs="Times New Roman"/>
          <w:sz w:val="22"/>
          <w:szCs w:val="22"/>
        </w:rPr>
        <w:t xml:space="preserve">However, the design and optimization of comb drive sensor becomes a challenge for the society since the geometry of the devices is complex. </w:t>
      </w:r>
      <w:proofErr w:type="spellStart"/>
      <w:r w:rsidRPr="00B60400">
        <w:rPr>
          <w:rFonts w:ascii="Times New Roman" w:hAnsi="Times New Roman" w:cs="Times New Roman"/>
          <w:sz w:val="22"/>
          <w:szCs w:val="22"/>
        </w:rPr>
        <w:t>Xie</w:t>
      </w:r>
      <w:proofErr w:type="spellEnd"/>
      <w:r w:rsidRPr="00B60400">
        <w:rPr>
          <w:rFonts w:ascii="Times New Roman" w:hAnsi="Times New Roman" w:cs="Times New Roman"/>
          <w:sz w:val="22"/>
          <w:szCs w:val="22"/>
        </w:rPr>
        <w:t xml:space="preserve"> et al has</w:t>
      </w:r>
      <w:r w:rsidRPr="00AF53ED">
        <w:rPr>
          <w:rFonts w:ascii="Times New Roman" w:hAnsi="Times New Roman" w:cs="Times New Roman"/>
          <w:color w:val="FF0000"/>
          <w:sz w:val="22"/>
          <w:szCs w:val="22"/>
        </w:rPr>
        <w:t xml:space="preserve"> </w:t>
      </w:r>
      <w:r w:rsidRPr="00AF53ED">
        <w:rPr>
          <w:rFonts w:ascii="Times New Roman" w:hAnsi="Times New Roman" w:cs="Times New Roman"/>
          <w:sz w:val="22"/>
          <w:szCs w:val="22"/>
        </w:rPr>
        <w:t>already designed and fabricated the out of plane comb drives which can achieve the aim of realizing.</w:t>
      </w:r>
      <w:r w:rsidRPr="00AF53ED">
        <w:rPr>
          <w:rFonts w:ascii="Times New Roman" w:hAnsi="Times New Roman" w:cs="Times New Roman"/>
          <w:noProof/>
          <w:sz w:val="22"/>
          <w:szCs w:val="22"/>
          <w:vertAlign w:val="superscript"/>
        </w:rPr>
        <w:t xml:space="preserve"> 5 </w:t>
      </w:r>
      <w:r w:rsidRPr="00AF53ED">
        <w:rPr>
          <w:rFonts w:ascii="Times New Roman" w:hAnsi="Times New Roman" w:cs="Times New Roman"/>
          <w:sz w:val="22"/>
          <w:szCs w:val="22"/>
        </w:rPr>
        <w:t xml:space="preserve">Based on </w:t>
      </w:r>
      <w:proofErr w:type="spellStart"/>
      <w:r w:rsidRPr="00AF53ED">
        <w:rPr>
          <w:rFonts w:ascii="Times New Roman" w:hAnsi="Times New Roman" w:cs="Times New Roman"/>
          <w:sz w:val="22"/>
          <w:szCs w:val="22"/>
        </w:rPr>
        <w:t>Xie’s</w:t>
      </w:r>
      <w:proofErr w:type="spellEnd"/>
      <w:r w:rsidRPr="00AF53ED">
        <w:rPr>
          <w:rFonts w:ascii="Times New Roman" w:hAnsi="Times New Roman" w:cs="Times New Roman"/>
          <w:sz w:val="22"/>
          <w:szCs w:val="22"/>
        </w:rPr>
        <w:t xml:space="preserve"> design, some scientists have already successfully developed and tested 1-D analog scanning micro mirror arrays with hidden vertical comb-drive actuators.</w:t>
      </w:r>
      <w:r w:rsidRPr="00AF53ED">
        <w:rPr>
          <w:rFonts w:ascii="Times New Roman" w:hAnsi="Times New Roman" w:cs="Times New Roman"/>
          <w:noProof/>
          <w:sz w:val="22"/>
          <w:szCs w:val="22"/>
          <w:vertAlign w:val="superscript"/>
        </w:rPr>
        <w:t>6</w:t>
      </w:r>
      <w:r w:rsidRPr="00AF53ED">
        <w:rPr>
          <w:rFonts w:ascii="Times New Roman" w:hAnsi="Times New Roman" w:cs="Times New Roman"/>
          <w:sz w:val="22"/>
          <w:szCs w:val="22"/>
        </w:rPr>
        <w:t xml:space="preserve"> Besides, there are also some </w:t>
      </w:r>
      <w:del w:id="21" w:author="Microsoft Office User" w:date="2017-07-23T19:05:00Z">
        <w:r w:rsidRPr="00AF53ED" w:rsidDel="00C86521">
          <w:rPr>
            <w:rFonts w:ascii="Times New Roman" w:hAnsi="Times New Roman" w:cs="Times New Roman"/>
            <w:sz w:val="22"/>
            <w:szCs w:val="22"/>
          </w:rPr>
          <w:delText xml:space="preserve">people </w:delText>
        </w:r>
      </w:del>
      <w:ins w:id="22" w:author="Microsoft Office User" w:date="2017-07-23T19:05:00Z">
        <w:r w:rsidR="00C86521">
          <w:rPr>
            <w:rFonts w:ascii="Times New Roman" w:hAnsi="Times New Roman" w:cs="Times New Roman"/>
            <w:sz w:val="22"/>
            <w:szCs w:val="22"/>
          </w:rPr>
          <w:t>other groups</w:t>
        </w:r>
        <w:r w:rsidR="00C86521" w:rsidRPr="00AF53ED">
          <w:rPr>
            <w:rFonts w:ascii="Times New Roman" w:hAnsi="Times New Roman" w:cs="Times New Roman"/>
            <w:sz w:val="22"/>
            <w:szCs w:val="22"/>
          </w:rPr>
          <w:t xml:space="preserve"> </w:t>
        </w:r>
      </w:ins>
      <w:r w:rsidRPr="00AF53ED">
        <w:rPr>
          <w:rFonts w:ascii="Times New Roman" w:hAnsi="Times New Roman" w:cs="Times New Roman"/>
          <w:sz w:val="22"/>
          <w:szCs w:val="22"/>
        </w:rPr>
        <w:t xml:space="preserve">using comb drive to solve out sophisticated problems </w:t>
      </w:r>
      <w:del w:id="23" w:author="Microsoft Office User" w:date="2017-07-23T19:05:00Z">
        <w:r w:rsidRPr="00AF53ED" w:rsidDel="00C86521">
          <w:rPr>
            <w:rFonts w:ascii="Times New Roman" w:hAnsi="Times New Roman" w:cs="Times New Roman"/>
            <w:sz w:val="22"/>
            <w:szCs w:val="22"/>
          </w:rPr>
          <w:delText xml:space="preserve">like </w:delText>
        </w:r>
      </w:del>
      <w:ins w:id="24" w:author="Microsoft Office User" w:date="2017-07-23T19:05:00Z">
        <w:r w:rsidR="00C86521">
          <w:rPr>
            <w:rFonts w:ascii="Times New Roman" w:hAnsi="Times New Roman" w:cs="Times New Roman"/>
            <w:sz w:val="22"/>
            <w:szCs w:val="22"/>
          </w:rPr>
          <w:t>a</w:t>
        </w:r>
      </w:ins>
      <w:ins w:id="25" w:author="Microsoft Office User" w:date="2017-07-23T19:06:00Z">
        <w:r w:rsidR="00C86521">
          <w:rPr>
            <w:rFonts w:ascii="Times New Roman" w:hAnsi="Times New Roman" w:cs="Times New Roman"/>
            <w:sz w:val="22"/>
            <w:szCs w:val="22"/>
          </w:rPr>
          <w:t>s</w:t>
        </w:r>
      </w:ins>
      <w:ins w:id="26" w:author="Microsoft Office User" w:date="2017-07-23T19:05:00Z">
        <w:r w:rsidR="00C86521" w:rsidRPr="00AF53ED">
          <w:rPr>
            <w:rFonts w:ascii="Times New Roman" w:hAnsi="Times New Roman" w:cs="Times New Roman"/>
            <w:sz w:val="22"/>
            <w:szCs w:val="22"/>
          </w:rPr>
          <w:t xml:space="preserve"> </w:t>
        </w:r>
      </w:ins>
      <w:r w:rsidRPr="00AF53ED">
        <w:rPr>
          <w:rFonts w:ascii="Times New Roman" w:hAnsi="Times New Roman" w:cs="Times New Roman"/>
          <w:sz w:val="22"/>
          <w:szCs w:val="22"/>
        </w:rPr>
        <w:t>to overcome the difficulties of isolating two stationary capacitor comb sets in bulk micromachining by the electrically.</w:t>
      </w:r>
      <w:r w:rsidRPr="00AF53ED">
        <w:rPr>
          <w:rFonts w:ascii="Times New Roman" w:hAnsi="Times New Roman" w:cs="Times New Roman"/>
          <w:noProof/>
          <w:sz w:val="22"/>
          <w:szCs w:val="22"/>
          <w:vertAlign w:val="superscript"/>
        </w:rPr>
        <w:t xml:space="preserve">7 </w:t>
      </w:r>
      <w:r w:rsidRPr="00AF53ED">
        <w:rPr>
          <w:rFonts w:ascii="Times New Roman" w:hAnsi="Times New Roman" w:cs="Times New Roman"/>
          <w:sz w:val="22"/>
          <w:szCs w:val="22"/>
        </w:rPr>
        <w:t xml:space="preserve">Whereas, those </w:t>
      </w:r>
      <w:del w:id="27" w:author="Microsoft Office User" w:date="2017-07-23T19:06:00Z">
        <w:r w:rsidRPr="00AF53ED" w:rsidDel="00C86521">
          <w:rPr>
            <w:rFonts w:ascii="Times New Roman" w:hAnsi="Times New Roman" w:cs="Times New Roman"/>
            <w:sz w:val="22"/>
            <w:szCs w:val="22"/>
          </w:rPr>
          <w:delText xml:space="preserve">results </w:delText>
        </w:r>
      </w:del>
      <w:ins w:id="28" w:author="Microsoft Office User" w:date="2017-07-23T19:06:00Z">
        <w:r w:rsidR="00C86521">
          <w:rPr>
            <w:rFonts w:ascii="Times New Roman" w:hAnsi="Times New Roman" w:cs="Times New Roman"/>
            <w:sz w:val="22"/>
            <w:szCs w:val="22"/>
          </w:rPr>
          <w:t>designs</w:t>
        </w:r>
        <w:r w:rsidR="00C86521" w:rsidRPr="00AF53ED">
          <w:rPr>
            <w:rFonts w:ascii="Times New Roman" w:hAnsi="Times New Roman" w:cs="Times New Roman"/>
            <w:sz w:val="22"/>
            <w:szCs w:val="22"/>
          </w:rPr>
          <w:t xml:space="preserve"> </w:t>
        </w:r>
      </w:ins>
      <w:del w:id="29" w:author="Microsoft Office User" w:date="2017-07-23T19:07:00Z">
        <w:r w:rsidRPr="00AF53ED" w:rsidDel="00C86521">
          <w:rPr>
            <w:rFonts w:ascii="Times New Roman" w:hAnsi="Times New Roman" w:cs="Times New Roman"/>
            <w:sz w:val="22"/>
            <w:szCs w:val="22"/>
          </w:rPr>
          <w:delText xml:space="preserve">just </w:delText>
        </w:r>
      </w:del>
      <w:r w:rsidRPr="00AF53ED">
        <w:rPr>
          <w:rFonts w:ascii="Times New Roman" w:hAnsi="Times New Roman" w:cs="Times New Roman"/>
          <w:sz w:val="22"/>
          <w:szCs w:val="22"/>
        </w:rPr>
        <w:t>lack</w:t>
      </w:r>
      <w:ins w:id="30" w:author="Microsoft Office User" w:date="2017-07-23T19:07:00Z">
        <w:r w:rsidR="00C86521">
          <w:rPr>
            <w:rFonts w:ascii="Times New Roman" w:hAnsi="Times New Roman" w:cs="Times New Roman"/>
            <w:sz w:val="22"/>
            <w:szCs w:val="22"/>
          </w:rPr>
          <w:t xml:space="preserve"> of</w:t>
        </w:r>
      </w:ins>
      <w:r w:rsidRPr="00AF53ED">
        <w:rPr>
          <w:rFonts w:ascii="Times New Roman" w:hAnsi="Times New Roman" w:cs="Times New Roman"/>
          <w:sz w:val="22"/>
          <w:szCs w:val="22"/>
        </w:rPr>
        <w:t xml:space="preserve"> </w:t>
      </w:r>
      <w:ins w:id="31" w:author="Microsoft Office User" w:date="2017-07-23T19:07:00Z">
        <w:r w:rsidR="00C86521">
          <w:rPr>
            <w:rFonts w:ascii="Times New Roman" w:hAnsi="Times New Roman" w:cs="Times New Roman"/>
            <w:sz w:val="22"/>
            <w:szCs w:val="22"/>
          </w:rPr>
          <w:t>the freedom to change all the parameters of the comb drive</w:t>
        </w:r>
      </w:ins>
      <w:del w:id="32" w:author="Microsoft Office User" w:date="2017-07-23T19:07:00Z">
        <w:r w:rsidRPr="00AF53ED" w:rsidDel="00C86521">
          <w:rPr>
            <w:rFonts w:ascii="Times New Roman" w:hAnsi="Times New Roman" w:cs="Times New Roman"/>
            <w:sz w:val="22"/>
            <w:szCs w:val="22"/>
          </w:rPr>
          <w:delText>some visualization</w:delText>
        </w:r>
      </w:del>
      <w:r w:rsidRPr="00AF53ED">
        <w:rPr>
          <w:rFonts w:ascii="Times New Roman" w:hAnsi="Times New Roman" w:cs="Times New Roman"/>
          <w:sz w:val="22"/>
          <w:szCs w:val="22"/>
        </w:rPr>
        <w:t>, which means</w:t>
      </w:r>
      <w:ins w:id="33" w:author="Microsoft Office User" w:date="2017-07-23T19:08:00Z">
        <w:r w:rsidR="00C86521">
          <w:rPr>
            <w:rFonts w:ascii="Times New Roman" w:hAnsi="Times New Roman" w:cs="Times New Roman"/>
            <w:sz w:val="22"/>
            <w:szCs w:val="22"/>
          </w:rPr>
          <w:t xml:space="preserve"> that</w:t>
        </w:r>
      </w:ins>
      <w:r w:rsidRPr="00AF53ED">
        <w:rPr>
          <w:rFonts w:ascii="Times New Roman" w:hAnsi="Times New Roman" w:cs="Times New Roman"/>
          <w:sz w:val="22"/>
          <w:szCs w:val="22"/>
        </w:rPr>
        <w:t xml:space="preserve"> the </w:t>
      </w:r>
      <w:del w:id="34" w:author="Microsoft Office User" w:date="2017-07-23T19:08:00Z">
        <w:r w:rsidRPr="00AF53ED" w:rsidDel="00C86521">
          <w:rPr>
            <w:rFonts w:ascii="Times New Roman" w:hAnsi="Times New Roman" w:cs="Times New Roman"/>
            <w:sz w:val="22"/>
            <w:szCs w:val="22"/>
          </w:rPr>
          <w:delText xml:space="preserve">results </w:delText>
        </w:r>
      </w:del>
      <w:ins w:id="35" w:author="Microsoft Office User" w:date="2017-07-23T19:08:00Z">
        <w:r w:rsidR="00C86521">
          <w:rPr>
            <w:rFonts w:ascii="Times New Roman" w:hAnsi="Times New Roman" w:cs="Times New Roman"/>
            <w:sz w:val="22"/>
            <w:szCs w:val="22"/>
          </w:rPr>
          <w:t xml:space="preserve">designs </w:t>
        </w:r>
      </w:ins>
      <w:del w:id="36" w:author="Microsoft Office User" w:date="2017-07-23T19:08:00Z">
        <w:r w:rsidRPr="00AF53ED" w:rsidDel="00C86521">
          <w:rPr>
            <w:rFonts w:ascii="Times New Roman" w:hAnsi="Times New Roman" w:cs="Times New Roman"/>
            <w:sz w:val="22"/>
            <w:szCs w:val="22"/>
          </w:rPr>
          <w:delText xml:space="preserve">of them </w:delText>
        </w:r>
      </w:del>
      <w:r w:rsidRPr="00AF53ED">
        <w:rPr>
          <w:rFonts w:ascii="Times New Roman" w:hAnsi="Times New Roman" w:cs="Times New Roman"/>
          <w:sz w:val="22"/>
          <w:szCs w:val="22"/>
        </w:rPr>
        <w:t>are</w:t>
      </w:r>
      <w:ins w:id="37" w:author="Microsoft Office User" w:date="2017-07-23T19:08:00Z">
        <w:r w:rsidR="00C86521">
          <w:rPr>
            <w:rFonts w:ascii="Times New Roman" w:hAnsi="Times New Roman" w:cs="Times New Roman"/>
            <w:sz w:val="22"/>
            <w:szCs w:val="22"/>
          </w:rPr>
          <w:t xml:space="preserve"> partially</w:t>
        </w:r>
      </w:ins>
      <w:r w:rsidRPr="00AF53ED">
        <w:rPr>
          <w:rFonts w:ascii="Times New Roman" w:hAnsi="Times New Roman" w:cs="Times New Roman"/>
          <w:sz w:val="22"/>
          <w:szCs w:val="22"/>
        </w:rPr>
        <w:t xml:space="preserve"> fixed</w:t>
      </w:r>
      <w:ins w:id="38" w:author="Microsoft Office User" w:date="2017-07-23T19:08:00Z">
        <w:r w:rsidR="00C86521">
          <w:rPr>
            <w:rFonts w:ascii="Times New Roman" w:hAnsi="Times New Roman" w:cs="Times New Roman"/>
            <w:sz w:val="22"/>
            <w:szCs w:val="22"/>
          </w:rPr>
          <w:t>. Moreover,</w:t>
        </w:r>
      </w:ins>
      <w:r w:rsidRPr="00AF53ED">
        <w:rPr>
          <w:rFonts w:ascii="Times New Roman" w:hAnsi="Times New Roman" w:cs="Times New Roman"/>
          <w:sz w:val="22"/>
          <w:szCs w:val="22"/>
        </w:rPr>
        <w:t xml:space="preserve"> </w:t>
      </w:r>
      <w:del w:id="39" w:author="Microsoft Office User" w:date="2017-07-23T19:08:00Z">
        <w:r w:rsidRPr="00AF53ED" w:rsidDel="00C86521">
          <w:rPr>
            <w:rFonts w:ascii="Times New Roman" w:hAnsi="Times New Roman" w:cs="Times New Roman"/>
            <w:sz w:val="22"/>
            <w:szCs w:val="22"/>
          </w:rPr>
          <w:delText>and</w:delText>
        </w:r>
      </w:del>
      <w:ins w:id="40" w:author="Microsoft Office User" w:date="2017-07-23T19:08:00Z">
        <w:r w:rsidR="00C86521">
          <w:rPr>
            <w:rFonts w:ascii="Times New Roman" w:hAnsi="Times New Roman" w:cs="Times New Roman"/>
            <w:sz w:val="22"/>
            <w:szCs w:val="22"/>
          </w:rPr>
          <w:t xml:space="preserve">there is no </w:t>
        </w:r>
      </w:ins>
      <w:ins w:id="41" w:author="Microsoft Office User" w:date="2017-07-23T19:09:00Z">
        <w:r w:rsidR="00C86521">
          <w:rPr>
            <w:rFonts w:ascii="Times New Roman" w:hAnsi="Times New Roman" w:cs="Times New Roman"/>
            <w:sz w:val="22"/>
            <w:szCs w:val="22"/>
          </w:rPr>
          <w:t>visualization</w:t>
        </w:r>
      </w:ins>
      <w:ins w:id="42" w:author="Microsoft Office User" w:date="2017-07-23T19:08:00Z">
        <w:r w:rsidR="00C86521">
          <w:rPr>
            <w:rFonts w:ascii="Times New Roman" w:hAnsi="Times New Roman" w:cs="Times New Roman"/>
            <w:sz w:val="22"/>
            <w:szCs w:val="22"/>
          </w:rPr>
          <w:t xml:space="preserve"> in their model</w:t>
        </w:r>
      </w:ins>
      <w:ins w:id="43" w:author="Microsoft Office User" w:date="2017-07-23T19:09:00Z">
        <w:r w:rsidR="00C86521">
          <w:rPr>
            <w:rFonts w:ascii="Times New Roman" w:hAnsi="Times New Roman" w:cs="Times New Roman"/>
            <w:sz w:val="22"/>
            <w:szCs w:val="22"/>
          </w:rPr>
          <w:t>s</w:t>
        </w:r>
      </w:ins>
      <w:ins w:id="44" w:author="Microsoft Office User" w:date="2017-07-23T19:08:00Z">
        <w:r w:rsidR="00C86521">
          <w:rPr>
            <w:rFonts w:ascii="Times New Roman" w:hAnsi="Times New Roman" w:cs="Times New Roman"/>
            <w:sz w:val="22"/>
            <w:szCs w:val="22"/>
          </w:rPr>
          <w:t xml:space="preserve">, making it </w:t>
        </w:r>
      </w:ins>
      <w:del w:id="45" w:author="Microsoft Office User" w:date="2017-07-23T19:09:00Z">
        <w:r w:rsidRPr="00AF53ED" w:rsidDel="00C86521">
          <w:rPr>
            <w:rFonts w:ascii="Times New Roman" w:hAnsi="Times New Roman" w:cs="Times New Roman"/>
            <w:sz w:val="22"/>
            <w:szCs w:val="22"/>
          </w:rPr>
          <w:delText xml:space="preserve"> </w:delText>
        </w:r>
      </w:del>
      <w:r w:rsidRPr="00AF53ED">
        <w:rPr>
          <w:rFonts w:ascii="Times New Roman" w:hAnsi="Times New Roman" w:cs="Times New Roman"/>
          <w:sz w:val="22"/>
          <w:szCs w:val="22"/>
        </w:rPr>
        <w:t xml:space="preserve">hard to show the </w:t>
      </w:r>
      <w:del w:id="46" w:author="Microsoft Office User" w:date="2017-07-23T19:09:00Z">
        <w:r w:rsidRPr="00AF53ED" w:rsidDel="00C86521">
          <w:rPr>
            <w:rFonts w:ascii="Times New Roman" w:hAnsi="Times New Roman" w:cs="Times New Roman"/>
            <w:sz w:val="22"/>
            <w:szCs w:val="22"/>
          </w:rPr>
          <w:delText xml:space="preserve">change </w:delText>
        </w:r>
      </w:del>
      <w:ins w:id="47" w:author="Microsoft Office User" w:date="2017-07-23T19:09:00Z">
        <w:r w:rsidR="00C86521">
          <w:rPr>
            <w:rFonts w:ascii="Times New Roman" w:hAnsi="Times New Roman" w:cs="Times New Roman"/>
            <w:sz w:val="22"/>
            <w:szCs w:val="22"/>
          </w:rPr>
          <w:t>results</w:t>
        </w:r>
        <w:r w:rsidR="00C86521" w:rsidRPr="00AF53ED">
          <w:rPr>
            <w:rFonts w:ascii="Times New Roman" w:hAnsi="Times New Roman" w:cs="Times New Roman"/>
            <w:sz w:val="22"/>
            <w:szCs w:val="22"/>
          </w:rPr>
          <w:t xml:space="preserve"> </w:t>
        </w:r>
      </w:ins>
      <w:r w:rsidRPr="00AF53ED">
        <w:rPr>
          <w:rFonts w:ascii="Times New Roman" w:hAnsi="Times New Roman" w:cs="Times New Roman"/>
          <w:sz w:val="22"/>
          <w:szCs w:val="22"/>
        </w:rPr>
        <w:t xml:space="preserve">of the model. </w:t>
      </w:r>
    </w:p>
    <w:p w14:paraId="1FBF530F" w14:textId="77777777" w:rsidR="00B6685C" w:rsidRPr="00AF53ED" w:rsidRDefault="00B6685C" w:rsidP="00984483">
      <w:pPr>
        <w:spacing w:line="480" w:lineRule="auto"/>
        <w:rPr>
          <w:rFonts w:ascii="Times New Roman" w:hAnsi="Times New Roman" w:cs="Times New Roman"/>
          <w:sz w:val="22"/>
          <w:szCs w:val="22"/>
        </w:rPr>
      </w:pPr>
    </w:p>
    <w:p w14:paraId="09E227F1" w14:textId="1A96284E" w:rsidR="00B6685C" w:rsidRPr="00AF53ED" w:rsidRDefault="00B6685C" w:rsidP="00984483">
      <w:pPr>
        <w:spacing w:line="480" w:lineRule="auto"/>
        <w:rPr>
          <w:rFonts w:ascii="Times New Roman" w:hAnsi="Times New Roman" w:cs="Times New Roman"/>
          <w:sz w:val="22"/>
          <w:szCs w:val="22"/>
        </w:rPr>
      </w:pPr>
      <w:r w:rsidRPr="00AF53ED">
        <w:rPr>
          <w:rFonts w:ascii="Times New Roman" w:hAnsi="Times New Roman" w:cs="Times New Roman"/>
          <w:sz w:val="22"/>
          <w:szCs w:val="22"/>
        </w:rPr>
        <w:t xml:space="preserve">In this work, I used the </w:t>
      </w:r>
      <w:del w:id="48" w:author="Microsoft Office User" w:date="2017-07-23T19:10:00Z">
        <w:r w:rsidRPr="00AF53ED" w:rsidDel="00C86521">
          <w:rPr>
            <w:rFonts w:ascii="Times New Roman" w:hAnsi="Times New Roman" w:cs="Times New Roman"/>
            <w:sz w:val="22"/>
            <w:szCs w:val="22"/>
          </w:rPr>
          <w:delText xml:space="preserve">new </w:delText>
        </w:r>
      </w:del>
      <w:ins w:id="49" w:author="Microsoft Office User" w:date="2017-07-23T19:10:00Z">
        <w:r w:rsidR="00C86521">
          <w:rPr>
            <w:rFonts w:ascii="Times New Roman" w:hAnsi="Times New Roman" w:cs="Times New Roman"/>
            <w:sz w:val="22"/>
            <w:szCs w:val="22"/>
          </w:rPr>
          <w:t>powerful</w:t>
        </w:r>
        <w:r w:rsidR="00C86521" w:rsidRPr="00AF53ED">
          <w:rPr>
            <w:rFonts w:ascii="Times New Roman" w:hAnsi="Times New Roman" w:cs="Times New Roman"/>
            <w:sz w:val="22"/>
            <w:szCs w:val="22"/>
          </w:rPr>
          <w:t xml:space="preserve"> </w:t>
        </w:r>
      </w:ins>
      <w:r w:rsidRPr="00AF53ED">
        <w:rPr>
          <w:rFonts w:ascii="Times New Roman" w:hAnsi="Times New Roman" w:cs="Times New Roman"/>
          <w:sz w:val="22"/>
          <w:szCs w:val="22"/>
        </w:rPr>
        <w:t>simulation software---COMSOL to make the model more vivid and visual</w:t>
      </w:r>
      <w:del w:id="50" w:author="Microsoft Office User" w:date="2017-07-23T19:10:00Z">
        <w:r w:rsidRPr="00AF53ED" w:rsidDel="00A85B46">
          <w:rPr>
            <w:rFonts w:ascii="Times New Roman" w:hAnsi="Times New Roman" w:cs="Times New Roman"/>
            <w:sz w:val="22"/>
            <w:szCs w:val="22"/>
          </w:rPr>
          <w:delText xml:space="preserve"> by the moving mesh</w:delText>
        </w:r>
      </w:del>
      <w:r w:rsidRPr="00AF53ED">
        <w:rPr>
          <w:rFonts w:ascii="Times New Roman" w:hAnsi="Times New Roman" w:cs="Times New Roman"/>
          <w:sz w:val="22"/>
          <w:szCs w:val="22"/>
        </w:rPr>
        <w:t>. The study of the vertical comb-finger actuation for CMOS MEMS is also been realized, simulated and tested</w:t>
      </w:r>
      <w:ins w:id="51" w:author="Microsoft Office User" w:date="2017-07-23T19:10:00Z">
        <w:r w:rsidR="00A85B46">
          <w:rPr>
            <w:rFonts w:ascii="Times New Roman" w:hAnsi="Times New Roman" w:cs="Times New Roman"/>
            <w:sz w:val="22"/>
            <w:szCs w:val="22"/>
          </w:rPr>
          <w:t>.</w:t>
        </w:r>
      </w:ins>
      <w:del w:id="52" w:author="Microsoft Office User" w:date="2017-07-23T19:10:00Z">
        <w:r w:rsidRPr="00AF53ED" w:rsidDel="00A85B46">
          <w:rPr>
            <w:rFonts w:ascii="Times New Roman" w:hAnsi="Times New Roman" w:cs="Times New Roman"/>
            <w:sz w:val="22"/>
            <w:szCs w:val="22"/>
          </w:rPr>
          <w:delText>,</w:delText>
        </w:r>
      </w:del>
      <w:r w:rsidRPr="00AF53ED">
        <w:rPr>
          <w:rFonts w:ascii="Times New Roman" w:hAnsi="Times New Roman" w:cs="Times New Roman"/>
          <w:sz w:val="22"/>
          <w:szCs w:val="22"/>
        </w:rPr>
        <w:t xml:space="preserve"> </w:t>
      </w:r>
      <w:ins w:id="53" w:author="Microsoft Office User" w:date="2017-07-23T19:11:00Z">
        <w:r w:rsidR="00A85B46">
          <w:rPr>
            <w:rFonts w:ascii="Times New Roman" w:hAnsi="Times New Roman" w:cs="Times New Roman"/>
            <w:sz w:val="22"/>
            <w:szCs w:val="22"/>
          </w:rPr>
          <w:t>I</w:t>
        </w:r>
      </w:ins>
      <w:del w:id="54" w:author="Microsoft Office User" w:date="2017-07-23T19:11:00Z">
        <w:r w:rsidRPr="00AF53ED" w:rsidDel="00A85B46">
          <w:rPr>
            <w:rFonts w:ascii="Times New Roman" w:hAnsi="Times New Roman" w:cs="Times New Roman"/>
            <w:sz w:val="22"/>
            <w:szCs w:val="22"/>
          </w:rPr>
          <w:delText>i</w:delText>
        </w:r>
      </w:del>
      <w:r w:rsidRPr="00AF53ED">
        <w:rPr>
          <w:rFonts w:ascii="Times New Roman" w:hAnsi="Times New Roman" w:cs="Times New Roman"/>
          <w:sz w:val="22"/>
          <w:szCs w:val="22"/>
        </w:rPr>
        <w:t>n addition, behavioral simulation using the 3-D NODAS library matches the experimental results within 7% for frequency response.</w:t>
      </w:r>
      <w:r w:rsidRPr="00AF53ED">
        <w:rPr>
          <w:rFonts w:ascii="Times New Roman" w:hAnsi="Times New Roman" w:cs="Times New Roman"/>
          <w:noProof/>
          <w:sz w:val="22"/>
          <w:szCs w:val="22"/>
          <w:vertAlign w:val="superscript"/>
        </w:rPr>
        <w:t>8</w:t>
      </w:r>
      <w:r w:rsidRPr="00AF53ED">
        <w:rPr>
          <w:rFonts w:ascii="Times New Roman" w:hAnsi="Times New Roman" w:cs="Times New Roman"/>
          <w:sz w:val="22"/>
          <w:szCs w:val="22"/>
        </w:rPr>
        <w:t xml:space="preserve"> Comparing with this work, the frequency domain study was conducted to optimize the model which nobody has involved in this filed. I also parameterized</w:t>
      </w:r>
      <w:r w:rsidRPr="00AF53ED" w:rsidDel="00B93C2F">
        <w:rPr>
          <w:rFonts w:ascii="Times New Roman" w:hAnsi="Times New Roman" w:cs="Times New Roman"/>
          <w:sz w:val="22"/>
          <w:szCs w:val="22"/>
        </w:rPr>
        <w:t xml:space="preserve"> </w:t>
      </w:r>
      <w:r w:rsidRPr="00AF53ED">
        <w:rPr>
          <w:rFonts w:ascii="Times New Roman" w:hAnsi="Times New Roman" w:cs="Times New Roman"/>
          <w:sz w:val="22"/>
          <w:szCs w:val="22"/>
        </w:rPr>
        <w:t>the geometry of the comb drive structure, e.g. fingers and stators. As a result, I can easily change the structure for optimization in the model. In this way, the model can solve the problems that h</w:t>
      </w:r>
      <w:ins w:id="55" w:author="Microsoft Office User" w:date="2017-07-23T19:11:00Z">
        <w:r w:rsidR="00A85B46">
          <w:rPr>
            <w:rFonts w:ascii="Times New Roman" w:hAnsi="Times New Roman" w:cs="Times New Roman"/>
            <w:sz w:val="22"/>
            <w:szCs w:val="22"/>
          </w:rPr>
          <w:t>ave</w:t>
        </w:r>
      </w:ins>
      <w:del w:id="56" w:author="Microsoft Office User" w:date="2017-07-23T19:11:00Z">
        <w:r w:rsidRPr="00AF53ED" w:rsidDel="00A85B46">
          <w:rPr>
            <w:rFonts w:ascii="Times New Roman" w:hAnsi="Times New Roman" w:cs="Times New Roman"/>
            <w:sz w:val="22"/>
            <w:szCs w:val="22"/>
          </w:rPr>
          <w:delText>as</w:delText>
        </w:r>
      </w:del>
      <w:r w:rsidRPr="00AF53ED">
        <w:rPr>
          <w:rFonts w:ascii="Times New Roman" w:hAnsi="Times New Roman" w:cs="Times New Roman"/>
          <w:sz w:val="22"/>
          <w:szCs w:val="22"/>
        </w:rPr>
        <w:t xml:space="preserve"> mentioned above.</w:t>
      </w:r>
    </w:p>
    <w:p w14:paraId="4422F296" w14:textId="77777777" w:rsidR="00B6685C" w:rsidRPr="00AF53ED" w:rsidRDefault="00B6685C" w:rsidP="00984483">
      <w:pPr>
        <w:spacing w:line="480" w:lineRule="auto"/>
        <w:rPr>
          <w:rFonts w:ascii="Times New Roman" w:hAnsi="Times New Roman" w:cs="Times New Roman"/>
          <w:sz w:val="22"/>
          <w:szCs w:val="22"/>
        </w:rPr>
      </w:pPr>
    </w:p>
    <w:p w14:paraId="70EB9F28" w14:textId="77777777" w:rsidR="000876E3" w:rsidRPr="00AF53ED" w:rsidRDefault="000876E3" w:rsidP="00984483">
      <w:pPr>
        <w:spacing w:line="480" w:lineRule="auto"/>
        <w:rPr>
          <w:rFonts w:ascii="Times New Roman" w:hAnsi="Times New Roman" w:cs="Times New Roman"/>
          <w:sz w:val="22"/>
          <w:szCs w:val="22"/>
        </w:rPr>
      </w:pPr>
    </w:p>
    <w:bookmarkEnd w:id="2"/>
    <w:bookmarkEnd w:id="3"/>
    <w:p w14:paraId="504D325C" w14:textId="77777777" w:rsidR="00D8755A" w:rsidRPr="00AF53ED" w:rsidRDefault="00D8755A" w:rsidP="00984483">
      <w:pPr>
        <w:spacing w:line="480" w:lineRule="auto"/>
        <w:rPr>
          <w:rFonts w:ascii="Times New Roman" w:hAnsi="Times New Roman" w:cs="Times New Roman"/>
          <w:sz w:val="22"/>
          <w:szCs w:val="22"/>
        </w:rPr>
      </w:pPr>
    </w:p>
    <w:p w14:paraId="60755B46" w14:textId="77777777" w:rsidR="00886CAE" w:rsidRDefault="00886CAE" w:rsidP="00984483">
      <w:pPr>
        <w:spacing w:line="480" w:lineRule="auto"/>
        <w:rPr>
          <w:rFonts w:ascii="Times New Roman" w:hAnsi="Times New Roman" w:cs="Times New Roman"/>
          <w:sz w:val="22"/>
          <w:szCs w:val="22"/>
        </w:rPr>
      </w:pPr>
    </w:p>
    <w:p w14:paraId="276A1DF7" w14:textId="77777777" w:rsidR="002D2AE5" w:rsidRPr="00AF53ED" w:rsidRDefault="00927833" w:rsidP="00984483">
      <w:pPr>
        <w:spacing w:line="480" w:lineRule="auto"/>
        <w:rPr>
          <w:rFonts w:ascii="Times New Roman" w:hAnsi="Times New Roman" w:cs="Times New Roman"/>
          <w:b/>
          <w:sz w:val="22"/>
          <w:szCs w:val="22"/>
        </w:rPr>
      </w:pPr>
      <w:r w:rsidRPr="00AF53ED">
        <w:rPr>
          <w:rFonts w:ascii="Times New Roman" w:hAnsi="Times New Roman" w:cs="Times New Roman"/>
          <w:b/>
          <w:sz w:val="22"/>
          <w:szCs w:val="22"/>
        </w:rPr>
        <w:t>Model setup</w:t>
      </w:r>
    </w:p>
    <w:p w14:paraId="73F53AA9" w14:textId="238DAD78" w:rsidR="0004313A" w:rsidRPr="00AF53ED" w:rsidRDefault="0091250E" w:rsidP="00984483">
      <w:pPr>
        <w:spacing w:line="480" w:lineRule="auto"/>
        <w:rPr>
          <w:rFonts w:ascii="Times New Roman" w:hAnsi="Times New Roman" w:cs="Times New Roman"/>
          <w:b/>
          <w:sz w:val="22"/>
          <w:szCs w:val="22"/>
        </w:rPr>
      </w:pPr>
      <w:r w:rsidRPr="00AF53ED">
        <w:rPr>
          <w:rFonts w:ascii="Times New Roman" w:hAnsi="Times New Roman" w:cs="Times New Roman"/>
          <w:noProof/>
          <w:sz w:val="22"/>
          <w:szCs w:val="22"/>
          <w:lang w:eastAsia="en-US"/>
        </w:rPr>
        <w:drawing>
          <wp:anchor distT="0" distB="0" distL="114300" distR="114300" simplePos="0" relativeHeight="251660288" behindDoc="0" locked="0" layoutInCell="1" allowOverlap="1" wp14:anchorId="0FDE16C5" wp14:editId="471B32C5">
            <wp:simplePos x="0" y="0"/>
            <wp:positionH relativeFrom="column">
              <wp:posOffset>2453005</wp:posOffset>
            </wp:positionH>
            <wp:positionV relativeFrom="paragraph">
              <wp:posOffset>250190</wp:posOffset>
            </wp:positionV>
            <wp:extent cx="3796665" cy="2082800"/>
            <wp:effectExtent l="0" t="0" r="0" b="0"/>
            <wp:wrapTight wrapText="bothSides">
              <wp:wrapPolygon edited="0">
                <wp:start x="0" y="0"/>
                <wp:lineTo x="0" y="21337"/>
                <wp:lineTo x="21387" y="21337"/>
                <wp:lineTo x="2138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96665" cy="2082800"/>
                    </a:xfrm>
                    <a:prstGeom prst="rect">
                      <a:avLst/>
                    </a:prstGeom>
                  </pic:spPr>
                </pic:pic>
              </a:graphicData>
            </a:graphic>
            <wp14:sizeRelH relativeFrom="margin">
              <wp14:pctWidth>0</wp14:pctWidth>
            </wp14:sizeRelH>
            <wp14:sizeRelV relativeFrom="margin">
              <wp14:pctHeight>0</wp14:pctHeight>
            </wp14:sizeRelV>
          </wp:anchor>
        </w:drawing>
      </w:r>
      <w:r w:rsidR="00664F4B" w:rsidRPr="00AF53ED">
        <w:rPr>
          <w:rFonts w:ascii="Times New Roman" w:hAnsi="Times New Roman" w:cs="Times New Roman"/>
          <w:noProof/>
          <w:sz w:val="22"/>
          <w:szCs w:val="22"/>
          <w:lang w:eastAsia="en-US"/>
        </w:rPr>
        <w:drawing>
          <wp:anchor distT="0" distB="0" distL="114300" distR="114300" simplePos="0" relativeHeight="251659264" behindDoc="0" locked="0" layoutInCell="1" allowOverlap="0" wp14:anchorId="15EFEA4D" wp14:editId="0D449DF4">
            <wp:simplePos x="0" y="0"/>
            <wp:positionH relativeFrom="column">
              <wp:posOffset>-67310</wp:posOffset>
            </wp:positionH>
            <wp:positionV relativeFrom="paragraph">
              <wp:posOffset>258445</wp:posOffset>
            </wp:positionV>
            <wp:extent cx="2289810" cy="2281555"/>
            <wp:effectExtent l="0" t="0" r="0" b="4445"/>
            <wp:wrapTight wrapText="bothSides">
              <wp:wrapPolygon edited="0">
                <wp:start x="0" y="0"/>
                <wp:lineTo x="0" y="21402"/>
                <wp:lineTo x="21324" y="21402"/>
                <wp:lineTo x="213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89810" cy="2281555"/>
                    </a:xfrm>
                    <a:prstGeom prst="rect">
                      <a:avLst/>
                    </a:prstGeom>
                  </pic:spPr>
                </pic:pic>
              </a:graphicData>
            </a:graphic>
            <wp14:sizeRelH relativeFrom="margin">
              <wp14:pctWidth>0</wp14:pctWidth>
            </wp14:sizeRelH>
            <wp14:sizeRelV relativeFrom="margin">
              <wp14:pctHeight>0</wp14:pctHeight>
            </wp14:sizeRelV>
          </wp:anchor>
        </w:drawing>
      </w:r>
    </w:p>
    <w:p w14:paraId="50B49872" w14:textId="561F4805" w:rsidR="000329A0" w:rsidRPr="00AF53ED" w:rsidRDefault="000329A0" w:rsidP="00984483">
      <w:pPr>
        <w:spacing w:line="480" w:lineRule="auto"/>
        <w:rPr>
          <w:rFonts w:ascii="Times New Roman" w:hAnsi="Times New Roman" w:cs="Times New Roman"/>
          <w:sz w:val="22"/>
          <w:szCs w:val="22"/>
        </w:rPr>
      </w:pPr>
    </w:p>
    <w:p w14:paraId="4D091622" w14:textId="68254C24" w:rsidR="00B87CF7" w:rsidRPr="00AF53ED" w:rsidRDefault="009F4987" w:rsidP="00984483">
      <w:pPr>
        <w:pStyle w:val="ListParagraph"/>
        <w:numPr>
          <w:ilvl w:val="0"/>
          <w:numId w:val="2"/>
        </w:numPr>
        <w:spacing w:line="480" w:lineRule="auto"/>
        <w:rPr>
          <w:rFonts w:ascii="Times New Roman" w:hAnsi="Times New Roman" w:cs="Times New Roman"/>
          <w:sz w:val="22"/>
          <w:szCs w:val="22"/>
        </w:rPr>
      </w:pPr>
      <w:r w:rsidRPr="00AF53ED">
        <w:rPr>
          <w:rFonts w:ascii="Times New Roman" w:hAnsi="Times New Roman" w:cs="Times New Roman"/>
          <w:sz w:val="22"/>
          <w:szCs w:val="22"/>
        </w:rPr>
        <w:t xml:space="preserve">                                                                                     </w:t>
      </w:r>
      <w:r w:rsidR="00B87CF7" w:rsidRPr="00AF53ED">
        <w:rPr>
          <w:rFonts w:ascii="Times New Roman" w:hAnsi="Times New Roman" w:cs="Times New Roman"/>
          <w:sz w:val="22"/>
          <w:szCs w:val="22"/>
        </w:rPr>
        <w:t>(b)</w:t>
      </w:r>
    </w:p>
    <w:p w14:paraId="2B1856E7" w14:textId="03CDDEEE" w:rsidR="00B87CF7" w:rsidRPr="00AF53ED" w:rsidRDefault="00B87CF7" w:rsidP="00984483">
      <w:pPr>
        <w:spacing w:line="480" w:lineRule="auto"/>
        <w:jc w:val="center"/>
        <w:rPr>
          <w:rFonts w:ascii="Times New Roman" w:hAnsi="Times New Roman" w:cs="Times New Roman"/>
          <w:i/>
          <w:sz w:val="22"/>
          <w:szCs w:val="22"/>
        </w:rPr>
      </w:pPr>
      <w:r w:rsidRPr="00AF53ED">
        <w:rPr>
          <w:rFonts w:ascii="Times New Roman" w:hAnsi="Times New Roman" w:cs="Times New Roman"/>
          <w:i/>
          <w:sz w:val="22"/>
          <w:szCs w:val="22"/>
        </w:rPr>
        <w:t xml:space="preserve">Fig.1 </w:t>
      </w:r>
      <w:commentRangeStart w:id="57"/>
      <w:r w:rsidRPr="00AF53ED">
        <w:rPr>
          <w:rFonts w:ascii="Times New Roman" w:hAnsi="Times New Roman" w:cs="Times New Roman"/>
          <w:i/>
          <w:sz w:val="22"/>
          <w:szCs w:val="22"/>
        </w:rPr>
        <w:t xml:space="preserve">(a) </w:t>
      </w:r>
      <w:commentRangeEnd w:id="57"/>
      <w:r w:rsidR="00A85B46">
        <w:rPr>
          <w:rStyle w:val="CommentReference"/>
          <w:lang w:eastAsia="en-US"/>
        </w:rPr>
        <w:commentReference w:id="57"/>
      </w:r>
      <w:r w:rsidRPr="00AF53ED">
        <w:rPr>
          <w:rFonts w:ascii="Times New Roman" w:hAnsi="Times New Roman" w:cs="Times New Roman"/>
          <w:i/>
          <w:sz w:val="22"/>
          <w:szCs w:val="22"/>
        </w:rPr>
        <w:t>2-D plane schematic of the comb drive</w:t>
      </w:r>
    </w:p>
    <w:p w14:paraId="64FA06C1" w14:textId="111B81B4" w:rsidR="00B2502D" w:rsidRPr="00AF53ED" w:rsidRDefault="00951F57" w:rsidP="00984483">
      <w:pPr>
        <w:spacing w:line="480" w:lineRule="auto"/>
        <w:jc w:val="center"/>
        <w:rPr>
          <w:rFonts w:ascii="Times New Roman" w:hAnsi="Times New Roman" w:cs="Times New Roman"/>
          <w:i/>
          <w:sz w:val="22"/>
          <w:szCs w:val="22"/>
        </w:rPr>
      </w:pPr>
      <w:r w:rsidRPr="00AF53ED">
        <w:rPr>
          <w:rFonts w:ascii="Times New Roman" w:hAnsi="Times New Roman" w:cs="Times New Roman"/>
          <w:i/>
          <w:sz w:val="22"/>
          <w:szCs w:val="22"/>
        </w:rPr>
        <w:t xml:space="preserve">                      </w:t>
      </w:r>
      <w:r w:rsidR="00B87CF7" w:rsidRPr="00AF53ED">
        <w:rPr>
          <w:rFonts w:ascii="Times New Roman" w:hAnsi="Times New Roman" w:cs="Times New Roman"/>
          <w:i/>
          <w:sz w:val="22"/>
          <w:szCs w:val="22"/>
        </w:rPr>
        <w:t>(b) 3-D stereoscopic schematic of the comb drive</w:t>
      </w:r>
    </w:p>
    <w:p w14:paraId="4E40A640" w14:textId="77777777" w:rsidR="00655181" w:rsidRPr="00AF53ED" w:rsidRDefault="00655181" w:rsidP="00984483">
      <w:pPr>
        <w:spacing w:line="480" w:lineRule="auto"/>
        <w:rPr>
          <w:rFonts w:ascii="Times New Roman" w:hAnsi="Times New Roman" w:cs="Times New Roman"/>
          <w:sz w:val="22"/>
          <w:szCs w:val="22"/>
        </w:rPr>
      </w:pPr>
    </w:p>
    <w:p w14:paraId="2DB4C3BF" w14:textId="7F2C51A7" w:rsidR="00757BF6" w:rsidRPr="00AF53ED" w:rsidRDefault="00757BF6" w:rsidP="00984483">
      <w:pPr>
        <w:spacing w:line="480" w:lineRule="auto"/>
        <w:rPr>
          <w:rFonts w:ascii="Times New Roman" w:hAnsi="Times New Roman" w:cs="Times New Roman"/>
          <w:sz w:val="22"/>
          <w:szCs w:val="22"/>
        </w:rPr>
      </w:pPr>
      <w:r w:rsidRPr="00AF53ED">
        <w:rPr>
          <w:rFonts w:ascii="Times New Roman" w:hAnsi="Times New Roman" w:cs="Times New Roman"/>
          <w:sz w:val="22"/>
          <w:szCs w:val="22"/>
        </w:rPr>
        <w:t xml:space="preserve">The schematic of the comb drive used in this work is shown in Fig.1, in which (a) and (b) shows the plane and the stereoscopic geometry respectively. Parameterization makes it easy to change the specific numerical number of different parts. </w:t>
      </w:r>
      <w:ins w:id="58" w:author="Microsoft Office User" w:date="2017-07-23T19:16:00Z">
        <w:r w:rsidR="00A85B46">
          <w:rPr>
            <w:rFonts w:ascii="Times New Roman" w:hAnsi="Times New Roman" w:cs="Times New Roman"/>
            <w:sz w:val="22"/>
            <w:szCs w:val="22"/>
          </w:rPr>
          <w:t>In Fig. 1(a</w:t>
        </w:r>
      </w:ins>
      <w:ins w:id="59" w:author="Microsoft Office User" w:date="2017-07-23T19:17:00Z">
        <w:r w:rsidR="00A85B46">
          <w:rPr>
            <w:rFonts w:ascii="Times New Roman" w:hAnsi="Times New Roman" w:cs="Times New Roman"/>
            <w:sz w:val="22"/>
            <w:szCs w:val="22"/>
          </w:rPr>
          <w:t>)</w:t>
        </w:r>
      </w:ins>
      <w:ins w:id="60" w:author="Microsoft Office User" w:date="2017-07-23T19:16:00Z">
        <w:r w:rsidR="00A85B46">
          <w:rPr>
            <w:rFonts w:ascii="Times New Roman" w:hAnsi="Times New Roman" w:cs="Times New Roman"/>
            <w:sz w:val="22"/>
            <w:szCs w:val="22"/>
          </w:rPr>
          <w:t>, t</w:t>
        </w:r>
      </w:ins>
      <w:del w:id="61" w:author="Microsoft Office User" w:date="2017-07-23T19:16:00Z">
        <w:r w:rsidRPr="00AF53ED" w:rsidDel="00A85B46">
          <w:rPr>
            <w:rFonts w:ascii="Times New Roman" w:hAnsi="Times New Roman" w:cs="Times New Roman"/>
            <w:sz w:val="22"/>
            <w:szCs w:val="22"/>
          </w:rPr>
          <w:delText>T</w:delText>
        </w:r>
      </w:del>
      <w:r w:rsidRPr="00AF53ED">
        <w:rPr>
          <w:rFonts w:ascii="Times New Roman" w:hAnsi="Times New Roman" w:cs="Times New Roman"/>
          <w:sz w:val="22"/>
          <w:szCs w:val="22"/>
        </w:rPr>
        <w:t>he comb drive has five fingers in both the static</w:t>
      </w:r>
      <w:ins w:id="62" w:author="Microsoft Office User" w:date="2017-07-23T19:16:00Z">
        <w:r w:rsidR="00A85B46">
          <w:rPr>
            <w:rFonts w:ascii="Times New Roman" w:hAnsi="Times New Roman" w:cs="Times New Roman"/>
            <w:sz w:val="22"/>
            <w:szCs w:val="22"/>
          </w:rPr>
          <w:t xml:space="preserve"> (right)</w:t>
        </w:r>
      </w:ins>
      <w:r w:rsidRPr="00AF53ED">
        <w:rPr>
          <w:rFonts w:ascii="Times New Roman" w:hAnsi="Times New Roman" w:cs="Times New Roman"/>
          <w:sz w:val="22"/>
          <w:szCs w:val="22"/>
        </w:rPr>
        <w:t xml:space="preserve"> and moving</w:t>
      </w:r>
      <w:ins w:id="63" w:author="Microsoft Office User" w:date="2017-07-23T19:16:00Z">
        <w:r w:rsidR="00A85B46">
          <w:rPr>
            <w:rFonts w:ascii="Times New Roman" w:hAnsi="Times New Roman" w:cs="Times New Roman"/>
            <w:sz w:val="22"/>
            <w:szCs w:val="22"/>
          </w:rPr>
          <w:t xml:space="preserve"> (left)</w:t>
        </w:r>
      </w:ins>
      <w:r w:rsidRPr="00AF53ED">
        <w:rPr>
          <w:rFonts w:ascii="Times New Roman" w:hAnsi="Times New Roman" w:cs="Times New Roman"/>
          <w:sz w:val="22"/>
          <w:szCs w:val="22"/>
        </w:rPr>
        <w:t xml:space="preserve"> combs. To better describe the structure, I use </w:t>
      </w:r>
      <w:r w:rsidRPr="00AF53ED">
        <w:rPr>
          <w:rFonts w:ascii="Times New Roman" w:hAnsi="Times New Roman" w:cs="Times New Roman"/>
          <w:b/>
          <w:i/>
          <w:sz w:val="22"/>
          <w:szCs w:val="22"/>
        </w:rPr>
        <w:t>w</w:t>
      </w:r>
      <w:r w:rsidRPr="00AF53ED">
        <w:rPr>
          <w:rFonts w:ascii="Times New Roman" w:hAnsi="Times New Roman" w:cs="Times New Roman"/>
          <w:sz w:val="22"/>
          <w:szCs w:val="22"/>
        </w:rPr>
        <w:t xml:space="preserve"> to represent the width of stators (</w:t>
      </w:r>
      <w:proofErr w:type="spellStart"/>
      <w:r w:rsidRPr="00AF53ED">
        <w:rPr>
          <w:rFonts w:ascii="Times New Roman" w:hAnsi="Times New Roman" w:cs="Times New Roman"/>
          <w:b/>
          <w:i/>
          <w:sz w:val="22"/>
          <w:szCs w:val="22"/>
        </w:rPr>
        <w:t>st</w:t>
      </w:r>
      <w:proofErr w:type="spellEnd"/>
      <w:r w:rsidRPr="00AF53ED">
        <w:rPr>
          <w:rFonts w:ascii="Times New Roman" w:hAnsi="Times New Roman" w:cs="Times New Roman"/>
          <w:sz w:val="22"/>
          <w:szCs w:val="22"/>
        </w:rPr>
        <w:t>), fingers (</w:t>
      </w:r>
      <w:r w:rsidRPr="00AF53ED">
        <w:rPr>
          <w:rFonts w:ascii="Times New Roman" w:hAnsi="Times New Roman" w:cs="Times New Roman"/>
          <w:b/>
          <w:i/>
          <w:sz w:val="22"/>
          <w:szCs w:val="22"/>
        </w:rPr>
        <w:t>f</w:t>
      </w:r>
      <w:r w:rsidRPr="00AF53ED">
        <w:rPr>
          <w:rFonts w:ascii="Times New Roman" w:hAnsi="Times New Roman" w:cs="Times New Roman"/>
          <w:sz w:val="22"/>
          <w:szCs w:val="22"/>
        </w:rPr>
        <w:t>) or spring (</w:t>
      </w:r>
      <w:proofErr w:type="spellStart"/>
      <w:r w:rsidRPr="00AF53ED">
        <w:rPr>
          <w:rFonts w:ascii="Times New Roman" w:hAnsi="Times New Roman" w:cs="Times New Roman"/>
          <w:b/>
          <w:i/>
          <w:sz w:val="22"/>
          <w:szCs w:val="22"/>
        </w:rPr>
        <w:t>sp</w:t>
      </w:r>
      <w:proofErr w:type="spellEnd"/>
      <w:r w:rsidRPr="00AF53ED">
        <w:rPr>
          <w:rFonts w:ascii="Times New Roman" w:hAnsi="Times New Roman" w:cs="Times New Roman"/>
          <w:sz w:val="22"/>
          <w:szCs w:val="22"/>
        </w:rPr>
        <w:t xml:space="preserve">), </w:t>
      </w:r>
      <w:r w:rsidRPr="00AF53ED">
        <w:rPr>
          <w:rFonts w:ascii="Cambria Math" w:eastAsia="Cambria Math" w:hAnsi="Cambria Math" w:cs="Cambria Math"/>
          <w:b/>
          <w:i/>
          <w:sz w:val="22"/>
          <w:szCs w:val="22"/>
        </w:rPr>
        <w:t>𝒍</w:t>
      </w:r>
      <w:r w:rsidRPr="00AF53ED">
        <w:rPr>
          <w:rFonts w:ascii="Times New Roman" w:hAnsi="Times New Roman" w:cs="Times New Roman"/>
          <w:sz w:val="22"/>
          <w:szCs w:val="22"/>
        </w:rPr>
        <w:t xml:space="preserve"> to represents the length, and </w:t>
      </w:r>
      <w:r w:rsidRPr="00AF53ED">
        <w:rPr>
          <w:rFonts w:ascii="Times New Roman" w:hAnsi="Times New Roman" w:cs="Times New Roman"/>
          <w:b/>
          <w:i/>
          <w:sz w:val="22"/>
          <w:szCs w:val="22"/>
        </w:rPr>
        <w:t>g</w:t>
      </w:r>
      <w:r w:rsidRPr="00AF53ED">
        <w:rPr>
          <w:rFonts w:ascii="Times New Roman" w:hAnsi="Times New Roman" w:cs="Times New Roman"/>
          <w:sz w:val="22"/>
          <w:szCs w:val="22"/>
        </w:rPr>
        <w:t xml:space="preserve"> for gaps between two fingers. In order to stimulate the real working circumstance of comb drives, Fig. 1(b) shows the </w:t>
      </w:r>
      <w:r w:rsidRPr="00AF53ED">
        <w:rPr>
          <w:rFonts w:ascii="Times New Roman" w:hAnsi="Times New Roman" w:cs="Times New Roman"/>
          <w:b/>
          <w:i/>
          <w:sz w:val="22"/>
          <w:szCs w:val="22"/>
        </w:rPr>
        <w:t>thickness</w:t>
      </w:r>
      <w:r w:rsidRPr="00AF53ED">
        <w:rPr>
          <w:rFonts w:ascii="Times New Roman" w:hAnsi="Times New Roman" w:cs="Times New Roman"/>
          <w:sz w:val="22"/>
          <w:szCs w:val="22"/>
        </w:rPr>
        <w:t xml:space="preserve"> of structures, and the </w:t>
      </w:r>
      <w:r w:rsidRPr="00AF53ED">
        <w:rPr>
          <w:rFonts w:ascii="Times New Roman" w:hAnsi="Times New Roman" w:cs="Times New Roman"/>
          <w:b/>
          <w:i/>
          <w:sz w:val="22"/>
          <w:szCs w:val="22"/>
        </w:rPr>
        <w:t xml:space="preserve">air box </w:t>
      </w:r>
      <w:r w:rsidRPr="00AF53ED">
        <w:rPr>
          <w:rFonts w:ascii="Times New Roman" w:hAnsi="Times New Roman" w:cs="Times New Roman"/>
          <w:sz w:val="22"/>
          <w:szCs w:val="22"/>
        </w:rPr>
        <w:t>as the air around the comb drive in three dimension.</w:t>
      </w:r>
      <w:ins w:id="64" w:author="Microsoft Office User" w:date="2017-07-23T19:18:00Z">
        <w:r w:rsidR="00A85B46">
          <w:rPr>
            <w:rFonts w:ascii="Times New Roman" w:hAnsi="Times New Roman" w:cs="Times New Roman"/>
            <w:sz w:val="22"/>
            <w:szCs w:val="22"/>
          </w:rPr>
          <w:t xml:space="preserve"> The </w:t>
        </w:r>
        <w:proofErr w:type="spellStart"/>
        <w:r w:rsidR="00A85B46">
          <w:rPr>
            <w:rFonts w:ascii="Times New Roman" w:hAnsi="Times New Roman" w:cs="Times New Roman"/>
            <w:sz w:val="22"/>
            <w:szCs w:val="22"/>
          </w:rPr>
          <w:t>airbox</w:t>
        </w:r>
        <w:proofErr w:type="spellEnd"/>
        <w:r w:rsidR="00A85B46">
          <w:rPr>
            <w:rFonts w:ascii="Times New Roman" w:hAnsi="Times New Roman" w:cs="Times New Roman"/>
            <w:sz w:val="22"/>
            <w:szCs w:val="22"/>
          </w:rPr>
          <w:t xml:space="preserve"> is setup to calculate the electric field in the air.</w:t>
        </w:r>
      </w:ins>
      <w:r w:rsidRPr="00AF53ED">
        <w:rPr>
          <w:rFonts w:ascii="Times New Roman" w:hAnsi="Times New Roman" w:cs="Times New Roman"/>
          <w:sz w:val="22"/>
          <w:szCs w:val="22"/>
        </w:rPr>
        <w:t xml:space="preserve"> In order to adapt the rocket chamber circumstances, the number of fingers is fixed as five, the material is copper, and environment is 293.15K for temperature, 1 </w:t>
      </w:r>
      <w:proofErr w:type="spellStart"/>
      <w:r w:rsidRPr="00AF53ED">
        <w:rPr>
          <w:rFonts w:ascii="Times New Roman" w:hAnsi="Times New Roman" w:cs="Times New Roman"/>
          <w:sz w:val="22"/>
          <w:szCs w:val="22"/>
        </w:rPr>
        <w:t>atm</w:t>
      </w:r>
      <w:proofErr w:type="spellEnd"/>
      <w:r w:rsidRPr="00AF53ED">
        <w:rPr>
          <w:rFonts w:ascii="Times New Roman" w:hAnsi="Times New Roman" w:cs="Times New Roman"/>
          <w:sz w:val="22"/>
          <w:szCs w:val="22"/>
        </w:rPr>
        <w:t xml:space="preserve"> for absolute pressure which have been all set up in COMSOL. </w:t>
      </w:r>
    </w:p>
    <w:p w14:paraId="0AC64E95" w14:textId="77777777" w:rsidR="00757BF6" w:rsidRPr="00AF53ED" w:rsidRDefault="00757BF6" w:rsidP="00984483">
      <w:pPr>
        <w:spacing w:line="480" w:lineRule="auto"/>
        <w:rPr>
          <w:rFonts w:ascii="Times New Roman" w:hAnsi="Times New Roman" w:cs="Times New Roman"/>
          <w:sz w:val="22"/>
          <w:szCs w:val="22"/>
        </w:rPr>
      </w:pPr>
    </w:p>
    <w:p w14:paraId="74C15596" w14:textId="77777777" w:rsidR="00757BF6" w:rsidRPr="00AF53ED" w:rsidRDefault="00757BF6" w:rsidP="00984483">
      <w:pPr>
        <w:spacing w:line="480" w:lineRule="auto"/>
        <w:rPr>
          <w:rFonts w:ascii="Times New Roman" w:hAnsi="Times New Roman" w:cs="Times New Roman"/>
          <w:sz w:val="22"/>
          <w:szCs w:val="22"/>
        </w:rPr>
      </w:pPr>
      <w:r w:rsidRPr="00AF53ED">
        <w:rPr>
          <w:rFonts w:ascii="Times New Roman" w:hAnsi="Times New Roman" w:cs="Times New Roman"/>
          <w:sz w:val="22"/>
          <w:szCs w:val="22"/>
        </w:rPr>
        <w:t xml:space="preserve">Before the optimization, each parameter is set up the proper number, as 200µm for </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l</m:t>
            </m:r>
          </m:e>
          <m:sub>
            <m:r>
              <m:rPr>
                <m:sty m:val="bi"/>
              </m:rPr>
              <w:rPr>
                <w:rFonts w:ascii="Cambria Math" w:hAnsi="Cambria Math" w:cs="Times New Roman"/>
                <w:sz w:val="22"/>
                <w:szCs w:val="22"/>
              </w:rPr>
              <m:t>f</m:t>
            </m:r>
          </m:sub>
        </m:sSub>
      </m:oMath>
      <w:r w:rsidRPr="00AF53ED">
        <w:rPr>
          <w:rFonts w:ascii="Times New Roman" w:hAnsi="Times New Roman" w:cs="Times New Roman"/>
          <w:b/>
          <w:bCs/>
          <w:sz w:val="22"/>
          <w:szCs w:val="22"/>
        </w:rPr>
        <w:t xml:space="preserve">, </w:t>
      </w:r>
      <w:bookmarkStart w:id="65" w:name="OLE_LINK3"/>
      <w:bookmarkStart w:id="66" w:name="OLE_LINK4"/>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w</m:t>
            </m:r>
          </m:e>
          <m:sub>
            <m:r>
              <m:rPr>
                <m:sty m:val="bi"/>
              </m:rPr>
              <w:rPr>
                <w:rFonts w:ascii="Cambria Math" w:hAnsi="Cambria Math" w:cs="Times New Roman"/>
                <w:sz w:val="22"/>
                <w:szCs w:val="22"/>
              </w:rPr>
              <m:t>f</m:t>
            </m:r>
          </m:sub>
        </m:sSub>
        <m:r>
          <m:rPr>
            <m:sty m:val="p"/>
          </m:rPr>
          <w:rPr>
            <w:rFonts w:ascii="Cambria Math" w:hAnsi="Cambria Math" w:cs="Times New Roman"/>
            <w:sz w:val="22"/>
            <w:szCs w:val="22"/>
          </w:rPr>
          <m:t xml:space="preserve"> </m:t>
        </m:r>
        <w:bookmarkEnd w:id="65"/>
        <w:bookmarkEnd w:id="66"/>
        <m:r>
          <m:rPr>
            <m:sty m:val="p"/>
          </m:rPr>
          <w:rPr>
            <w:rFonts w:ascii="Cambria Math" w:hAnsi="Cambria Math" w:cs="Times New Roman"/>
            <w:sz w:val="22"/>
            <w:szCs w:val="22"/>
          </w:rPr>
          <m:t>20µm</m:t>
        </m:r>
      </m:oMath>
      <w:r w:rsidRPr="00AF53ED">
        <w:rPr>
          <w:rFonts w:ascii="Times New Roman" w:hAnsi="Times New Roman" w:cs="Times New Roman"/>
          <w:sz w:val="22"/>
          <w:szCs w:val="22"/>
        </w:rPr>
        <w:t xml:space="preserve"> , </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l</m:t>
            </m:r>
          </m:e>
          <m:sub>
            <m:r>
              <m:rPr>
                <m:sty m:val="bi"/>
              </m:rPr>
              <w:rPr>
                <w:rFonts w:ascii="Cambria Math" w:hAnsi="Cambria Math" w:cs="Times New Roman"/>
                <w:sz w:val="22"/>
                <w:szCs w:val="22"/>
              </w:rPr>
              <m:t>st</m:t>
            </m:r>
          </m:sub>
        </m:sSub>
      </m:oMath>
      <w:r w:rsidRPr="00AF53ED">
        <w:rPr>
          <w:rFonts w:ascii="Times New Roman" w:hAnsi="Times New Roman" w:cs="Times New Roman"/>
          <w:sz w:val="22"/>
          <w:szCs w:val="22"/>
        </w:rPr>
        <w:t xml:space="preserve"> 100µm, </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g</m:t>
            </m:r>
          </m:e>
          <m:sub>
            <m:r>
              <m:rPr>
                <m:sty m:val="bi"/>
              </m:rPr>
              <w:rPr>
                <w:rFonts w:ascii="Cambria Math" w:hAnsi="Cambria Math" w:cs="Times New Roman"/>
                <w:sz w:val="22"/>
                <w:szCs w:val="22"/>
              </w:rPr>
              <m:t>f</m:t>
            </m:r>
          </m:sub>
        </m:sSub>
        <m:r>
          <m:rPr>
            <m:sty m:val="bi"/>
          </m:rPr>
          <w:rPr>
            <w:rFonts w:ascii="Cambria Math" w:hAnsi="Cambria Math" w:cs="Times New Roman"/>
            <w:sz w:val="22"/>
            <w:szCs w:val="22"/>
          </w:rPr>
          <m:t xml:space="preserve"> </m:t>
        </m:r>
      </m:oMath>
      <w:r w:rsidRPr="00AF53ED">
        <w:rPr>
          <w:rFonts w:ascii="Times New Roman" w:hAnsi="Times New Roman" w:cs="Times New Roman"/>
          <w:sz w:val="22"/>
          <w:szCs w:val="22"/>
        </w:rPr>
        <w:t xml:space="preserve">20µm, </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l</m:t>
            </m:r>
          </m:e>
          <m:sub>
            <m:r>
              <m:rPr>
                <m:sty m:val="bi"/>
              </m:rPr>
              <w:rPr>
                <w:rFonts w:ascii="Cambria Math" w:hAnsi="Cambria Math" w:cs="Times New Roman"/>
                <w:sz w:val="22"/>
                <w:szCs w:val="22"/>
              </w:rPr>
              <m:t>sp</m:t>
            </m:r>
          </m:sub>
        </m:sSub>
      </m:oMath>
      <w:r w:rsidRPr="00AF53ED">
        <w:rPr>
          <w:rFonts w:ascii="Times New Roman" w:hAnsi="Times New Roman" w:cs="Times New Roman"/>
          <w:b/>
          <w:bCs/>
          <w:sz w:val="22"/>
          <w:szCs w:val="22"/>
        </w:rPr>
        <w:t xml:space="preserve"> </w:t>
      </w:r>
      <w:r w:rsidRPr="00AF53ED">
        <w:rPr>
          <w:rFonts w:ascii="Times New Roman" w:hAnsi="Times New Roman" w:cs="Times New Roman"/>
          <w:sz w:val="22"/>
          <w:szCs w:val="22"/>
        </w:rPr>
        <w:t xml:space="preserve">400µm, </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w</m:t>
            </m:r>
          </m:e>
          <m:sub>
            <m:r>
              <m:rPr>
                <m:sty m:val="bi"/>
              </m:rPr>
              <w:rPr>
                <w:rFonts w:ascii="Cambria Math" w:hAnsi="Cambria Math" w:cs="Times New Roman"/>
                <w:sz w:val="22"/>
                <w:szCs w:val="22"/>
              </w:rPr>
              <m:t>sp</m:t>
            </m:r>
          </m:sub>
        </m:sSub>
      </m:oMath>
      <w:r w:rsidRPr="00AF53ED">
        <w:rPr>
          <w:rFonts w:ascii="Times New Roman" w:hAnsi="Times New Roman" w:cs="Times New Roman"/>
          <w:b/>
          <w:bCs/>
          <w:sz w:val="22"/>
          <w:szCs w:val="22"/>
        </w:rPr>
        <w:t xml:space="preserve"> </w:t>
      </w:r>
      <w:r w:rsidRPr="00AF53ED">
        <w:rPr>
          <w:rFonts w:ascii="Times New Roman" w:hAnsi="Times New Roman" w:cs="Times New Roman"/>
          <w:sz w:val="22"/>
          <w:szCs w:val="22"/>
        </w:rPr>
        <w:t xml:space="preserve">20 µm, and </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w</m:t>
            </m:r>
          </m:e>
          <m:sub>
            <m:r>
              <m:rPr>
                <m:sty m:val="bi"/>
              </m:rPr>
              <w:rPr>
                <w:rFonts w:ascii="Cambria Math" w:hAnsi="Cambria Math" w:cs="Times New Roman"/>
                <w:sz w:val="22"/>
                <w:szCs w:val="22"/>
              </w:rPr>
              <m:t>st</m:t>
            </m:r>
          </m:sub>
        </m:sSub>
        <m:r>
          <m:rPr>
            <m:sty m:val="p"/>
          </m:rPr>
          <w:rPr>
            <w:rFonts w:ascii="Cambria Math" w:hAnsi="Cambria Math" w:cs="Times New Roman"/>
            <w:sz w:val="22"/>
            <w:szCs w:val="22"/>
          </w:rPr>
          <m:t xml:space="preserve"> </m:t>
        </m:r>
      </m:oMath>
      <w:r w:rsidRPr="00AF53ED">
        <w:rPr>
          <w:rFonts w:ascii="Times New Roman" w:hAnsi="Times New Roman" w:cs="Times New Roman"/>
          <w:sz w:val="22"/>
          <w:szCs w:val="22"/>
        </w:rPr>
        <w:t>expresses as:</w:t>
      </w:r>
    </w:p>
    <w:p w14:paraId="37FD42D2" w14:textId="77777777" w:rsidR="00757BF6" w:rsidRPr="00AF53ED" w:rsidRDefault="00757BF6" w:rsidP="00984483">
      <w:pPr>
        <w:spacing w:line="480" w:lineRule="auto"/>
        <w:rPr>
          <w:rFonts w:ascii="Times New Roman" w:hAnsi="Times New Roman" w:cs="Times New Roman"/>
          <w:sz w:val="22"/>
          <w:szCs w:val="22"/>
        </w:rPr>
      </w:pPr>
      <w:r w:rsidRPr="00AF53ED">
        <w:rPr>
          <w:rFonts w:ascii="Times New Roman" w:hAnsi="Times New Roman" w:cs="Times New Roman"/>
          <w:b/>
          <w:bCs/>
          <w:iCs/>
          <w:sz w:val="22"/>
          <w:szCs w:val="22"/>
        </w:rPr>
        <w:t xml:space="preserve">                                             </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 xml:space="preserve">         w</m:t>
            </m:r>
          </m:e>
          <m:sub>
            <m:r>
              <m:rPr>
                <m:sty m:val="bi"/>
              </m:rPr>
              <w:rPr>
                <w:rFonts w:ascii="Cambria Math" w:hAnsi="Cambria Math" w:cs="Times New Roman"/>
                <w:sz w:val="22"/>
                <w:szCs w:val="22"/>
              </w:rPr>
              <m:t>st</m:t>
            </m:r>
          </m:sub>
        </m:sSub>
        <m:r>
          <m:rPr>
            <m:sty m:val="p"/>
          </m:rPr>
          <w:rPr>
            <w:rFonts w:ascii="Cambria Math" w:hAnsi="Cambria Math" w:cs="Times New Roman"/>
            <w:sz w:val="22"/>
            <w:szCs w:val="22"/>
          </w:rPr>
          <m:t xml:space="preserve">= </m:t>
        </m:r>
      </m:oMath>
      <w:r w:rsidRPr="00AF53ED">
        <w:rPr>
          <w:rFonts w:ascii="Times New Roman" w:hAnsi="Times New Roman" w:cs="Times New Roman"/>
          <w:sz w:val="22"/>
          <w:szCs w:val="22"/>
        </w:rPr>
        <w:t>6</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w</m:t>
            </m:r>
          </m:e>
          <m:sub>
            <m:r>
              <m:rPr>
                <m:sty m:val="bi"/>
              </m:rPr>
              <w:rPr>
                <w:rFonts w:ascii="Cambria Math" w:hAnsi="Cambria Math" w:cs="Times New Roman"/>
                <w:sz w:val="22"/>
                <w:szCs w:val="22"/>
              </w:rPr>
              <m:t>f</m:t>
            </m:r>
          </m:sub>
        </m:sSub>
        <m:r>
          <m:rPr>
            <m:sty m:val="p"/>
          </m:rPr>
          <w:rPr>
            <w:rFonts w:ascii="Cambria Math" w:hAnsi="Cambria Math" w:cs="Times New Roman"/>
            <w:sz w:val="22"/>
            <w:szCs w:val="22"/>
          </w:rPr>
          <m:t xml:space="preserve"> </m:t>
        </m:r>
      </m:oMath>
      <w:r w:rsidRPr="00AF53ED">
        <w:rPr>
          <w:rFonts w:ascii="Times New Roman" w:hAnsi="Times New Roman" w:cs="Times New Roman"/>
          <w:sz w:val="22"/>
          <w:szCs w:val="22"/>
        </w:rPr>
        <w:t xml:space="preserve"> + 5(</w:t>
      </w:r>
      <w:bookmarkStart w:id="67" w:name="OLE_LINK7"/>
      <w:bookmarkStart w:id="68" w:name="OLE_LINK8"/>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g</m:t>
            </m:r>
          </m:e>
          <m:sub>
            <m:r>
              <m:rPr>
                <m:sty m:val="bi"/>
              </m:rPr>
              <w:rPr>
                <w:rFonts w:ascii="Cambria Math" w:hAnsi="Cambria Math" w:cs="Times New Roman"/>
                <w:sz w:val="22"/>
                <w:szCs w:val="22"/>
              </w:rPr>
              <m:t>f</m:t>
            </m:r>
          </m:sub>
        </m:sSub>
      </m:oMath>
      <w:bookmarkEnd w:id="67"/>
      <w:bookmarkEnd w:id="68"/>
      <w:r w:rsidRPr="00AF53ED">
        <w:rPr>
          <w:rFonts w:ascii="Times New Roman" w:hAnsi="Times New Roman" w:cs="Times New Roman"/>
          <w:sz w:val="22"/>
          <w:szCs w:val="22"/>
        </w:rPr>
        <w:t>+</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w</m:t>
            </m:r>
          </m:e>
          <m:sub>
            <m:r>
              <m:rPr>
                <m:sty m:val="bi"/>
              </m:rPr>
              <w:rPr>
                <w:rFonts w:ascii="Cambria Math" w:hAnsi="Cambria Math" w:cs="Times New Roman"/>
                <w:sz w:val="22"/>
                <w:szCs w:val="22"/>
              </w:rPr>
              <m:t>f</m:t>
            </m:r>
          </m:sub>
        </m:sSub>
      </m:oMath>
      <w:r w:rsidRPr="00AF53ED">
        <w:rPr>
          <w:rFonts w:ascii="Times New Roman" w:hAnsi="Times New Roman" w:cs="Times New Roman"/>
          <w:sz w:val="22"/>
          <w:szCs w:val="22"/>
        </w:rPr>
        <w:t>)                                                              (1)</w:t>
      </w:r>
    </w:p>
    <w:p w14:paraId="09F9385A" w14:textId="77777777" w:rsidR="00757BF6" w:rsidRPr="00AF53ED" w:rsidRDefault="00757BF6" w:rsidP="00984483">
      <w:pPr>
        <w:spacing w:line="480" w:lineRule="auto"/>
        <w:rPr>
          <w:rFonts w:ascii="Times New Roman" w:hAnsi="Times New Roman" w:cs="Times New Roman"/>
          <w:sz w:val="22"/>
          <w:szCs w:val="22"/>
        </w:rPr>
      </w:pPr>
      <w:r w:rsidRPr="00AF53ED">
        <w:rPr>
          <w:rFonts w:ascii="Times New Roman" w:hAnsi="Times New Roman" w:cs="Times New Roman"/>
          <w:sz w:val="22"/>
          <w:szCs w:val="22"/>
        </w:rPr>
        <w:t xml:space="preserve">which can derive </w:t>
      </w:r>
      <m:oMath>
        <m:r>
          <m:rPr>
            <m:sty m:val="p"/>
          </m:rPr>
          <w:rPr>
            <w:rFonts w:ascii="Cambria Math" w:hAnsi="Cambria Math" w:cs="Times New Roman"/>
            <w:sz w:val="22"/>
            <w:szCs w:val="22"/>
          </w:rPr>
          <m:t xml:space="preserve">that </m:t>
        </m:r>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w</m:t>
            </m:r>
          </m:e>
          <m:sub>
            <m:r>
              <m:rPr>
                <m:sty m:val="bi"/>
              </m:rPr>
              <w:rPr>
                <w:rFonts w:ascii="Cambria Math" w:hAnsi="Cambria Math" w:cs="Times New Roman"/>
                <w:sz w:val="22"/>
                <w:szCs w:val="22"/>
              </w:rPr>
              <m:t>st</m:t>
            </m:r>
          </m:sub>
        </m:sSub>
        <m:r>
          <m:rPr>
            <m:sty m:val="bi"/>
          </m:rPr>
          <w:rPr>
            <w:rFonts w:ascii="Cambria Math" w:hAnsi="Cambria Math" w:cs="Times New Roman"/>
            <w:sz w:val="22"/>
            <w:szCs w:val="22"/>
          </w:rPr>
          <m:t xml:space="preserve"> </m:t>
        </m:r>
      </m:oMath>
      <w:r w:rsidRPr="00AF53ED">
        <w:rPr>
          <w:rFonts w:ascii="Times New Roman" w:hAnsi="Times New Roman" w:cs="Times New Roman"/>
          <w:bCs/>
          <w:iCs/>
          <w:sz w:val="22"/>
          <w:szCs w:val="22"/>
        </w:rPr>
        <w:t>is 380µm.</w:t>
      </w:r>
      <w:r w:rsidRPr="00AF53ED">
        <w:rPr>
          <w:rFonts w:ascii="Times New Roman" w:hAnsi="Times New Roman" w:cs="Times New Roman"/>
          <w:sz w:val="22"/>
          <w:szCs w:val="22"/>
        </w:rPr>
        <w:t xml:space="preserve"> On the other hand, the thickness is 5µm, and the size of </w:t>
      </w:r>
      <w:r w:rsidRPr="00AF53ED">
        <w:rPr>
          <w:rFonts w:ascii="Times New Roman" w:hAnsi="Times New Roman" w:cs="Times New Roman"/>
          <w:b/>
          <w:i/>
          <w:sz w:val="22"/>
          <w:szCs w:val="22"/>
        </w:rPr>
        <w:t xml:space="preserve">air box </w:t>
      </w:r>
      <w:r w:rsidRPr="00AF53ED">
        <w:rPr>
          <w:rFonts w:ascii="Times New Roman" w:hAnsi="Times New Roman" w:cs="Times New Roman"/>
          <w:sz w:val="22"/>
          <w:szCs w:val="22"/>
        </w:rPr>
        <w:t>is large enough to cover the whole model.</w:t>
      </w:r>
    </w:p>
    <w:p w14:paraId="38F381CE" w14:textId="77777777" w:rsidR="00757BF6" w:rsidRPr="00AF53ED" w:rsidRDefault="00757BF6" w:rsidP="00984483">
      <w:pPr>
        <w:spacing w:line="480" w:lineRule="auto"/>
        <w:rPr>
          <w:rFonts w:ascii="Times New Roman" w:hAnsi="Times New Roman" w:cs="Times New Roman"/>
          <w:sz w:val="22"/>
          <w:szCs w:val="22"/>
        </w:rPr>
      </w:pPr>
    </w:p>
    <w:p w14:paraId="70C77CA5" w14:textId="38E51EC0" w:rsidR="00757BF6" w:rsidRPr="00AF53ED" w:rsidRDefault="00757BF6" w:rsidP="00984483">
      <w:pPr>
        <w:spacing w:line="480" w:lineRule="auto"/>
        <w:rPr>
          <w:rFonts w:ascii="Times New Roman" w:hAnsi="Times New Roman" w:cs="Times New Roman"/>
          <w:sz w:val="22"/>
          <w:szCs w:val="22"/>
        </w:rPr>
      </w:pPr>
      <w:r w:rsidRPr="00AF53ED">
        <w:rPr>
          <w:rFonts w:ascii="Times New Roman" w:hAnsi="Times New Roman" w:cs="Times New Roman"/>
          <w:sz w:val="22"/>
          <w:szCs w:val="22"/>
        </w:rPr>
        <w:t xml:space="preserve">After </w:t>
      </w:r>
      <w:del w:id="69" w:author="Microsoft Office User" w:date="2017-07-23T19:19:00Z">
        <w:r w:rsidRPr="00AF53ED" w:rsidDel="00A85B46">
          <w:rPr>
            <w:rFonts w:ascii="Times New Roman" w:hAnsi="Times New Roman" w:cs="Times New Roman"/>
            <w:sz w:val="22"/>
            <w:szCs w:val="22"/>
          </w:rPr>
          <w:delText xml:space="preserve">immobilized </w:delText>
        </w:r>
      </w:del>
      <w:ins w:id="70" w:author="Microsoft Office User" w:date="2017-07-23T19:19:00Z">
        <w:r w:rsidR="00A85B46">
          <w:rPr>
            <w:rFonts w:ascii="Times New Roman" w:hAnsi="Times New Roman" w:cs="Times New Roman"/>
            <w:sz w:val="22"/>
            <w:szCs w:val="22"/>
          </w:rPr>
          <w:t>fixing</w:t>
        </w:r>
        <w:r w:rsidR="00A85B46" w:rsidRPr="00AF53ED">
          <w:rPr>
            <w:rFonts w:ascii="Times New Roman" w:hAnsi="Times New Roman" w:cs="Times New Roman"/>
            <w:sz w:val="22"/>
            <w:szCs w:val="22"/>
          </w:rPr>
          <w:t xml:space="preserve"> </w:t>
        </w:r>
      </w:ins>
      <w:r w:rsidRPr="00AF53ED">
        <w:rPr>
          <w:rFonts w:ascii="Times New Roman" w:hAnsi="Times New Roman" w:cs="Times New Roman"/>
          <w:sz w:val="22"/>
          <w:szCs w:val="22"/>
        </w:rPr>
        <w:t>the right stator</w:t>
      </w:r>
      <w:ins w:id="71" w:author="Microsoft Office User" w:date="2017-07-23T19:19:00Z">
        <w:r w:rsidR="00A85B46">
          <w:rPr>
            <w:rFonts w:ascii="Times New Roman" w:hAnsi="Times New Roman" w:cs="Times New Roman"/>
            <w:sz w:val="22"/>
            <w:szCs w:val="22"/>
          </w:rPr>
          <w:t>,</w:t>
        </w:r>
      </w:ins>
      <w:r w:rsidRPr="00AF53ED">
        <w:rPr>
          <w:rFonts w:ascii="Times New Roman" w:hAnsi="Times New Roman" w:cs="Times New Roman"/>
          <w:sz w:val="22"/>
          <w:szCs w:val="22"/>
        </w:rPr>
        <w:t xml:space="preserve"> </w:t>
      </w:r>
      <w:del w:id="72" w:author="Microsoft Office User" w:date="2017-07-23T19:19:00Z">
        <w:r w:rsidRPr="00AF53ED" w:rsidDel="00A85B46">
          <w:rPr>
            <w:rFonts w:ascii="Times New Roman" w:hAnsi="Times New Roman" w:cs="Times New Roman"/>
            <w:sz w:val="22"/>
            <w:szCs w:val="22"/>
          </w:rPr>
          <w:delText xml:space="preserve">and </w:delText>
        </w:r>
      </w:del>
      <w:ins w:id="73" w:author="Microsoft Office User" w:date="2017-07-23T19:19:00Z">
        <w:r w:rsidR="00A85B46">
          <w:rPr>
            <w:rFonts w:ascii="Times New Roman" w:hAnsi="Times New Roman" w:cs="Times New Roman"/>
            <w:sz w:val="22"/>
            <w:szCs w:val="22"/>
          </w:rPr>
          <w:t>I</w:t>
        </w:r>
        <w:r w:rsidR="00A85B46" w:rsidRPr="00AF53ED">
          <w:rPr>
            <w:rFonts w:ascii="Times New Roman" w:hAnsi="Times New Roman" w:cs="Times New Roman"/>
            <w:sz w:val="22"/>
            <w:szCs w:val="22"/>
          </w:rPr>
          <w:t xml:space="preserve"> </w:t>
        </w:r>
      </w:ins>
      <w:r w:rsidRPr="00AF53ED">
        <w:rPr>
          <w:rFonts w:ascii="Times New Roman" w:hAnsi="Times New Roman" w:cs="Times New Roman"/>
          <w:sz w:val="22"/>
          <w:szCs w:val="22"/>
        </w:rPr>
        <w:t>apply</w:t>
      </w:r>
      <w:ins w:id="74" w:author="Microsoft Office User" w:date="2017-07-23T19:20:00Z">
        <w:r w:rsidR="00AF44CF">
          <w:rPr>
            <w:rFonts w:ascii="Times New Roman" w:hAnsi="Times New Roman" w:cs="Times New Roman"/>
            <w:sz w:val="22"/>
            <w:szCs w:val="22"/>
          </w:rPr>
          <w:t xml:space="preserve"> an </w:t>
        </w:r>
      </w:ins>
      <w:ins w:id="75" w:author="Microsoft Office User" w:date="2017-07-23T19:21:00Z">
        <w:r w:rsidR="00AF44CF">
          <w:rPr>
            <w:rFonts w:ascii="Times New Roman" w:hAnsi="Times New Roman" w:cs="Times New Roman"/>
            <w:sz w:val="22"/>
            <w:szCs w:val="22"/>
          </w:rPr>
          <w:t>oscillating</w:t>
        </w:r>
      </w:ins>
      <w:ins w:id="76" w:author="Microsoft Office User" w:date="2017-07-23T19:20:00Z">
        <w:r w:rsidR="00AF44CF">
          <w:rPr>
            <w:rFonts w:ascii="Times New Roman" w:hAnsi="Times New Roman" w:cs="Times New Roman"/>
            <w:sz w:val="22"/>
            <w:szCs w:val="22"/>
          </w:rPr>
          <w:t xml:space="preserve"> voltage with</w:t>
        </w:r>
      </w:ins>
      <w:r w:rsidRPr="00AF53ED">
        <w:rPr>
          <w:rFonts w:ascii="Times New Roman" w:hAnsi="Times New Roman" w:cs="Times New Roman"/>
          <w:sz w:val="22"/>
          <w:szCs w:val="22"/>
        </w:rPr>
        <w:t xml:space="preserve"> 1V </w:t>
      </w:r>
      <w:del w:id="77" w:author="Microsoft Office User" w:date="2017-07-23T19:21:00Z">
        <w:r w:rsidRPr="00AF53ED" w:rsidDel="00AF44CF">
          <w:rPr>
            <w:rFonts w:ascii="Times New Roman" w:hAnsi="Times New Roman" w:cs="Times New Roman"/>
            <w:sz w:val="22"/>
            <w:szCs w:val="22"/>
          </w:rPr>
          <w:delText xml:space="preserve">voltage </w:delText>
        </w:r>
      </w:del>
      <w:ins w:id="78" w:author="Microsoft Office User" w:date="2017-07-23T19:21:00Z">
        <w:r w:rsidR="00AF44CF">
          <w:rPr>
            <w:rFonts w:ascii="Times New Roman" w:hAnsi="Times New Roman" w:cs="Times New Roman"/>
            <w:sz w:val="22"/>
            <w:szCs w:val="22"/>
          </w:rPr>
          <w:t>amplitude</w:t>
        </w:r>
        <w:r w:rsidR="00AF44CF" w:rsidRPr="00AF53ED">
          <w:rPr>
            <w:rFonts w:ascii="Times New Roman" w:hAnsi="Times New Roman" w:cs="Times New Roman"/>
            <w:sz w:val="22"/>
            <w:szCs w:val="22"/>
          </w:rPr>
          <w:t xml:space="preserve"> </w:t>
        </w:r>
      </w:ins>
      <w:del w:id="79" w:author="Microsoft Office User" w:date="2017-07-23T19:19:00Z">
        <w:r w:rsidRPr="00AF53ED" w:rsidDel="00A85B46">
          <w:rPr>
            <w:rFonts w:ascii="Times New Roman" w:hAnsi="Times New Roman" w:cs="Times New Roman"/>
            <w:sz w:val="22"/>
            <w:szCs w:val="22"/>
          </w:rPr>
          <w:delText xml:space="preserve">at </w:delText>
        </w:r>
      </w:del>
      <w:ins w:id="80" w:author="Microsoft Office User" w:date="2017-07-23T19:19:00Z">
        <w:r w:rsidR="00A85B46">
          <w:rPr>
            <w:rFonts w:ascii="Times New Roman" w:hAnsi="Times New Roman" w:cs="Times New Roman"/>
            <w:sz w:val="22"/>
            <w:szCs w:val="22"/>
          </w:rPr>
          <w:t>to</w:t>
        </w:r>
        <w:r w:rsidR="00A85B46" w:rsidRPr="00AF53ED">
          <w:rPr>
            <w:rFonts w:ascii="Times New Roman" w:hAnsi="Times New Roman" w:cs="Times New Roman"/>
            <w:sz w:val="22"/>
            <w:szCs w:val="22"/>
          </w:rPr>
          <w:t xml:space="preserve"> </w:t>
        </w:r>
      </w:ins>
      <w:r w:rsidRPr="00AF53ED">
        <w:rPr>
          <w:rFonts w:ascii="Times New Roman" w:hAnsi="Times New Roman" w:cs="Times New Roman"/>
          <w:sz w:val="22"/>
          <w:szCs w:val="22"/>
        </w:rPr>
        <w:t>the left</w:t>
      </w:r>
      <w:ins w:id="81" w:author="Microsoft Office User" w:date="2017-07-23T19:19:00Z">
        <w:r w:rsidR="00A85B46">
          <w:rPr>
            <w:rFonts w:ascii="Times New Roman" w:hAnsi="Times New Roman" w:cs="Times New Roman"/>
            <w:sz w:val="22"/>
            <w:szCs w:val="22"/>
          </w:rPr>
          <w:t xml:space="preserve"> comb. </w:t>
        </w:r>
      </w:ins>
      <w:del w:id="82" w:author="Microsoft Office User" w:date="2017-07-23T19:19:00Z">
        <w:r w:rsidRPr="00AF53ED" w:rsidDel="00A85B46">
          <w:rPr>
            <w:rFonts w:ascii="Times New Roman" w:hAnsi="Times New Roman" w:cs="Times New Roman"/>
            <w:sz w:val="22"/>
            <w:szCs w:val="22"/>
          </w:rPr>
          <w:delText xml:space="preserve">, </w:delText>
        </w:r>
      </w:del>
      <w:ins w:id="83" w:author="Microsoft Office User" w:date="2017-07-23T19:19:00Z">
        <w:r w:rsidR="00A85B46">
          <w:rPr>
            <w:rFonts w:ascii="Times New Roman" w:hAnsi="Times New Roman" w:cs="Times New Roman"/>
            <w:sz w:val="22"/>
            <w:szCs w:val="22"/>
          </w:rPr>
          <w:t>T</w:t>
        </w:r>
      </w:ins>
      <w:del w:id="84" w:author="Microsoft Office User" w:date="2017-07-23T19:19:00Z">
        <w:r w:rsidRPr="00AF53ED" w:rsidDel="00A85B46">
          <w:rPr>
            <w:rFonts w:ascii="Times New Roman" w:hAnsi="Times New Roman" w:cs="Times New Roman"/>
            <w:sz w:val="22"/>
            <w:szCs w:val="22"/>
          </w:rPr>
          <w:delText>t</w:delText>
        </w:r>
      </w:del>
      <w:r w:rsidRPr="00AF53ED">
        <w:rPr>
          <w:rFonts w:ascii="Times New Roman" w:hAnsi="Times New Roman" w:cs="Times New Roman"/>
          <w:sz w:val="22"/>
          <w:szCs w:val="22"/>
        </w:rPr>
        <w:t xml:space="preserve">he relation between the displacement, </w:t>
      </w:r>
      <m:oMath>
        <m:r>
          <m:rPr>
            <m:sty m:val="bi"/>
          </m:rPr>
          <w:rPr>
            <w:rFonts w:ascii="Cambria Math" w:hAnsi="Cambria Math" w:cs="Times New Roman"/>
            <w:sz w:val="22"/>
            <w:szCs w:val="22"/>
          </w:rPr>
          <m:t>u,</m:t>
        </m:r>
      </m:oMath>
      <w:r w:rsidRPr="00AF53ED">
        <w:rPr>
          <w:rFonts w:ascii="Times New Roman" w:hAnsi="Times New Roman" w:cs="Times New Roman"/>
          <w:sz w:val="22"/>
          <w:szCs w:val="22"/>
        </w:rPr>
        <w:t xml:space="preserve"> and the time domain, </w:t>
      </w:r>
      <w:r w:rsidRPr="00AF53ED">
        <w:rPr>
          <w:rFonts w:ascii="Times New Roman" w:hAnsi="Times New Roman" w:cs="Times New Roman"/>
          <w:b/>
          <w:i/>
          <w:sz w:val="22"/>
          <w:szCs w:val="22"/>
        </w:rPr>
        <w:t>t</w:t>
      </w:r>
      <w:r w:rsidRPr="00AF53ED">
        <w:rPr>
          <w:rFonts w:ascii="Times New Roman" w:hAnsi="Times New Roman" w:cs="Times New Roman"/>
          <w:sz w:val="22"/>
          <w:szCs w:val="22"/>
        </w:rPr>
        <w:t xml:space="preserve">, which is the first 1 </w:t>
      </w:r>
      <w:proofErr w:type="spellStart"/>
      <w:r w:rsidRPr="00AF53ED">
        <w:rPr>
          <w:rFonts w:ascii="Times New Roman" w:hAnsi="Times New Roman" w:cs="Times New Roman"/>
          <w:sz w:val="22"/>
          <w:szCs w:val="22"/>
        </w:rPr>
        <w:t>ms</w:t>
      </w:r>
      <w:proofErr w:type="spellEnd"/>
      <w:r w:rsidRPr="00AF53ED">
        <w:rPr>
          <w:rFonts w:ascii="Times New Roman" w:hAnsi="Times New Roman" w:cs="Times New Roman"/>
          <w:sz w:val="22"/>
          <w:szCs w:val="22"/>
        </w:rPr>
        <w:t xml:space="preserve">, can be easily </w:t>
      </w:r>
      <w:del w:id="85" w:author="Microsoft Office User" w:date="2017-07-23T19:19:00Z">
        <w:r w:rsidRPr="00AF53ED" w:rsidDel="00A85B46">
          <w:rPr>
            <w:rFonts w:ascii="Times New Roman" w:hAnsi="Times New Roman" w:cs="Times New Roman"/>
            <w:sz w:val="22"/>
            <w:szCs w:val="22"/>
          </w:rPr>
          <w:delText xml:space="preserve">got </w:delText>
        </w:r>
      </w:del>
      <w:ins w:id="86" w:author="Microsoft Office User" w:date="2017-07-23T19:19:00Z">
        <w:r w:rsidR="00A85B46">
          <w:rPr>
            <w:rFonts w:ascii="Times New Roman" w:hAnsi="Times New Roman" w:cs="Times New Roman"/>
            <w:sz w:val="22"/>
            <w:szCs w:val="22"/>
          </w:rPr>
          <w:t>obtained</w:t>
        </w:r>
        <w:r w:rsidR="00A85B46" w:rsidRPr="00AF53ED">
          <w:rPr>
            <w:rFonts w:ascii="Times New Roman" w:hAnsi="Times New Roman" w:cs="Times New Roman"/>
            <w:sz w:val="22"/>
            <w:szCs w:val="22"/>
          </w:rPr>
          <w:t xml:space="preserve"> </w:t>
        </w:r>
      </w:ins>
      <w:r w:rsidRPr="00AF53ED">
        <w:rPr>
          <w:rFonts w:ascii="Times New Roman" w:hAnsi="Times New Roman" w:cs="Times New Roman"/>
          <w:sz w:val="22"/>
          <w:szCs w:val="22"/>
        </w:rPr>
        <w:t xml:space="preserve">by solving the equation below: </w:t>
      </w:r>
    </w:p>
    <w:p w14:paraId="3005CAB7" w14:textId="77777777" w:rsidR="00757BF6" w:rsidRPr="00AF53ED" w:rsidRDefault="00757BF6" w:rsidP="00984483">
      <w:pPr>
        <w:spacing w:line="480" w:lineRule="auto"/>
        <w:jc w:val="right"/>
        <w:rPr>
          <w:rFonts w:ascii="Times New Roman" w:hAnsi="Times New Roman" w:cs="Times New Roman"/>
          <w:b/>
          <w:bCs/>
          <w:iCs/>
          <w:sz w:val="22"/>
          <w:szCs w:val="22"/>
        </w:rPr>
      </w:pPr>
      <m:oMath>
        <m:r>
          <w:rPr>
            <w:rFonts w:ascii="Cambria Math" w:hAnsi="Cambria Math" w:cs="Times New Roman"/>
            <w:sz w:val="22"/>
            <w:szCs w:val="22"/>
          </w:rPr>
          <m:t>ρ</m:t>
        </m:r>
        <m:acc>
          <m:accPr>
            <m:chr m:val="̈"/>
            <m:ctrlPr>
              <w:rPr>
                <w:rFonts w:ascii="Cambria Math" w:hAnsi="Cambria Math" w:cs="Times New Roman"/>
                <w:b/>
                <w:i/>
                <w:sz w:val="22"/>
                <w:szCs w:val="22"/>
              </w:rPr>
            </m:ctrlPr>
          </m:accPr>
          <m:e>
            <m:r>
              <m:rPr>
                <m:sty m:val="bi"/>
              </m:rPr>
              <w:rPr>
                <w:rFonts w:ascii="Cambria Math" w:hAnsi="Cambria Math" w:cs="Times New Roman"/>
                <w:sz w:val="22"/>
                <w:szCs w:val="22"/>
              </w:rPr>
              <m:t>u</m:t>
            </m:r>
          </m:e>
        </m:acc>
        <m:r>
          <m:rPr>
            <m:sty m:val="b"/>
          </m:rPr>
          <w:rPr>
            <w:rFonts w:ascii="Cambria Math" w:hAnsi="Cambria Math" w:cs="Times New Roman"/>
            <w:sz w:val="22"/>
            <w:szCs w:val="22"/>
          </w:rPr>
          <m:t>=</m:t>
        </m:r>
        <w:bookmarkStart w:id="87" w:name="OLE_LINK11"/>
        <w:bookmarkStart w:id="88" w:name="OLE_LINK12"/>
        <m:r>
          <m:rPr>
            <m:sty m:val="b"/>
          </m:rPr>
          <w:rPr>
            <w:rFonts w:ascii="Cambria Math" w:hAnsi="Cambria Math" w:cs="Times New Roman"/>
            <w:sz w:val="22"/>
            <w:szCs w:val="22"/>
          </w:rPr>
          <m:t>∇∙s+</m:t>
        </m:r>
        <m:sSub>
          <m:sSubPr>
            <m:ctrlPr>
              <w:rPr>
                <w:rFonts w:ascii="Cambria Math" w:hAnsi="Cambria Math" w:cs="Times New Roman"/>
                <w:b/>
                <w:bCs/>
                <w:iCs/>
                <w:sz w:val="22"/>
                <w:szCs w:val="22"/>
              </w:rPr>
            </m:ctrlPr>
          </m:sSubPr>
          <m:e>
            <m:r>
              <m:rPr>
                <m:sty m:val="bi"/>
              </m:rPr>
              <w:rPr>
                <w:rFonts w:ascii="Cambria Math" w:hAnsi="Cambria Math" w:cs="Times New Roman"/>
                <w:sz w:val="22"/>
                <w:szCs w:val="22"/>
              </w:rPr>
              <m:t>F</m:t>
            </m:r>
          </m:e>
          <m:sub>
            <m:r>
              <m:rPr>
                <m:sty m:val="bi"/>
              </m:rPr>
              <w:rPr>
                <w:rFonts w:ascii="Cambria Math" w:hAnsi="Cambria Math" w:cs="Times New Roman"/>
                <w:sz w:val="22"/>
                <w:szCs w:val="22"/>
              </w:rPr>
              <m:t>V</m:t>
            </m:r>
          </m:sub>
        </m:sSub>
      </m:oMath>
      <w:r w:rsidRPr="00AF53ED">
        <w:rPr>
          <w:rFonts w:ascii="Times New Roman" w:hAnsi="Times New Roman" w:cs="Times New Roman"/>
          <w:b/>
          <w:sz w:val="22"/>
          <w:szCs w:val="22"/>
        </w:rPr>
        <w:t xml:space="preserve">   </w:t>
      </w:r>
      <w:r w:rsidRPr="00AF53ED">
        <w:rPr>
          <w:rFonts w:ascii="Times New Roman" w:hAnsi="Times New Roman" w:cs="Times New Roman"/>
          <w:sz w:val="22"/>
          <w:szCs w:val="22"/>
        </w:rPr>
        <w:t xml:space="preserve">                                                             </w:t>
      </w:r>
      <w:r w:rsidRPr="00AF53ED">
        <w:rPr>
          <w:rFonts w:ascii="Times New Roman" w:hAnsi="Times New Roman" w:cs="Times New Roman"/>
          <w:sz w:val="22"/>
          <w:szCs w:val="22"/>
        </w:rPr>
        <w:t>（</w:t>
      </w:r>
      <w:r w:rsidRPr="00AF53ED">
        <w:rPr>
          <w:rFonts w:ascii="Times New Roman" w:hAnsi="Times New Roman" w:cs="Times New Roman"/>
          <w:sz w:val="22"/>
          <w:szCs w:val="22"/>
        </w:rPr>
        <w:t>2</w:t>
      </w:r>
      <w:r w:rsidRPr="00AF53ED">
        <w:rPr>
          <w:rFonts w:ascii="Times New Roman" w:hAnsi="Times New Roman" w:cs="Times New Roman"/>
          <w:sz w:val="22"/>
          <w:szCs w:val="22"/>
        </w:rPr>
        <w:t>）</w:t>
      </w:r>
      <w:r w:rsidRPr="00AF53ED">
        <w:rPr>
          <w:rFonts w:ascii="Times New Roman" w:hAnsi="Times New Roman" w:cs="Times New Roman"/>
          <w:b/>
          <w:bCs/>
          <w:iCs/>
          <w:sz w:val="22"/>
          <w:szCs w:val="22"/>
        </w:rPr>
        <w:t xml:space="preserve">          </w:t>
      </w:r>
      <w:bookmarkEnd w:id="87"/>
      <w:bookmarkEnd w:id="88"/>
    </w:p>
    <w:p w14:paraId="693EA339" w14:textId="77777777" w:rsidR="00757BF6" w:rsidRPr="00AF53ED" w:rsidRDefault="00757BF6" w:rsidP="00984483">
      <w:pPr>
        <w:spacing w:line="480" w:lineRule="auto"/>
        <w:rPr>
          <w:rFonts w:ascii="Times New Roman" w:hAnsi="Times New Roman" w:cs="Times New Roman"/>
          <w:sz w:val="22"/>
          <w:szCs w:val="22"/>
        </w:rPr>
      </w:pPr>
    </w:p>
    <w:p w14:paraId="2308AC42" w14:textId="7712CDE9" w:rsidR="00757BF6" w:rsidRPr="00AF53ED" w:rsidRDefault="00757BF6" w:rsidP="00984483">
      <w:pPr>
        <w:spacing w:line="480" w:lineRule="auto"/>
        <w:rPr>
          <w:rFonts w:ascii="Times New Roman" w:hAnsi="Times New Roman" w:cs="Times New Roman"/>
          <w:color w:val="FF0000"/>
          <w:sz w:val="22"/>
          <w:szCs w:val="22"/>
        </w:rPr>
      </w:pPr>
      <w:r w:rsidRPr="00AF53ED">
        <w:rPr>
          <w:rFonts w:ascii="Times New Roman" w:hAnsi="Times New Roman" w:cs="Times New Roman"/>
          <w:sz w:val="22"/>
          <w:szCs w:val="22"/>
        </w:rPr>
        <w:t xml:space="preserve">where </w:t>
      </w:r>
      <m:oMath>
        <m:r>
          <w:rPr>
            <w:rFonts w:ascii="Cambria Math" w:hAnsi="Cambria Math" w:cs="Times New Roman"/>
            <w:sz w:val="22"/>
            <w:szCs w:val="22"/>
          </w:rPr>
          <m:t>ρ</m:t>
        </m:r>
        <m:r>
          <m:rPr>
            <m:sty m:val="p"/>
          </m:rPr>
          <w:rPr>
            <w:rFonts w:ascii="Cambria Math" w:hAnsi="Cambria Math" w:cs="Times New Roman"/>
            <w:sz w:val="22"/>
            <w:szCs w:val="22"/>
          </w:rPr>
          <m:t xml:space="preserve"> </m:t>
        </m:r>
      </m:oMath>
      <w:ins w:id="89" w:author="Microsoft Office User" w:date="2017-07-23T19:20:00Z">
        <w:r w:rsidR="00A85B46">
          <w:rPr>
            <w:rFonts w:ascii="Times New Roman" w:hAnsi="Times New Roman" w:cs="Times New Roman"/>
            <w:sz w:val="22"/>
            <w:szCs w:val="22"/>
          </w:rPr>
          <w:t>i</w:t>
        </w:r>
      </w:ins>
      <w:del w:id="90" w:author="Microsoft Office User" w:date="2017-07-23T19:20:00Z">
        <w:r w:rsidRPr="00AF53ED" w:rsidDel="00A85B46">
          <w:rPr>
            <w:rFonts w:ascii="Times New Roman" w:hAnsi="Times New Roman" w:cs="Times New Roman"/>
            <w:sz w:val="22"/>
            <w:szCs w:val="22"/>
          </w:rPr>
          <w:delText>a</w:delText>
        </w:r>
      </w:del>
      <w:r w:rsidRPr="00AF53ED">
        <w:rPr>
          <w:rFonts w:ascii="Times New Roman" w:hAnsi="Times New Roman" w:cs="Times New Roman"/>
          <w:sz w:val="22"/>
          <w:szCs w:val="22"/>
        </w:rPr>
        <w:t xml:space="preserve">s the density, </w:t>
      </w:r>
      <w:r w:rsidRPr="00AF53ED">
        <w:rPr>
          <w:rFonts w:ascii="Times New Roman" w:hAnsi="Times New Roman" w:cs="Times New Roman"/>
          <w:b/>
          <w:sz w:val="22"/>
          <w:szCs w:val="22"/>
        </w:rPr>
        <w:t>s</w:t>
      </w:r>
      <w:r w:rsidRPr="00AF53ED">
        <w:rPr>
          <w:rFonts w:ascii="Times New Roman" w:hAnsi="Times New Roman" w:cs="Times New Roman"/>
          <w:sz w:val="22"/>
          <w:szCs w:val="22"/>
        </w:rPr>
        <w:t xml:space="preserve"> is the stress tensor and </w:t>
      </w:r>
      <w:proofErr w:type="spellStart"/>
      <w:r w:rsidRPr="00AF53ED">
        <w:rPr>
          <w:rFonts w:ascii="Times New Roman" w:hAnsi="Times New Roman" w:cs="Times New Roman"/>
          <w:sz w:val="22"/>
          <w:szCs w:val="22"/>
        </w:rPr>
        <w:t>Fv</w:t>
      </w:r>
      <w:proofErr w:type="spellEnd"/>
      <w:r w:rsidRPr="00AF53ED">
        <w:rPr>
          <w:rFonts w:ascii="Times New Roman" w:hAnsi="Times New Roman" w:cs="Times New Roman"/>
          <w:sz w:val="22"/>
          <w:szCs w:val="22"/>
        </w:rPr>
        <w:t xml:space="preserve"> is the external force density. </w:t>
      </w:r>
    </w:p>
    <w:p w14:paraId="1EC51EB2" w14:textId="77777777" w:rsidR="00757BF6" w:rsidRPr="00AF53ED" w:rsidRDefault="00757BF6" w:rsidP="00984483">
      <w:pPr>
        <w:spacing w:line="480" w:lineRule="auto"/>
        <w:rPr>
          <w:rFonts w:ascii="Times New Roman" w:hAnsi="Times New Roman" w:cs="Times New Roman"/>
          <w:sz w:val="22"/>
          <w:szCs w:val="22"/>
        </w:rPr>
      </w:pPr>
    </w:p>
    <w:p w14:paraId="3A021285" w14:textId="054A772C" w:rsidR="00BF0778" w:rsidRPr="00AF53ED" w:rsidRDefault="00757BF6" w:rsidP="00984483">
      <w:pPr>
        <w:spacing w:line="480" w:lineRule="auto"/>
        <w:rPr>
          <w:rFonts w:ascii="Times New Roman" w:hAnsi="Times New Roman" w:cs="Times New Roman"/>
          <w:sz w:val="22"/>
          <w:szCs w:val="22"/>
        </w:rPr>
      </w:pPr>
      <w:commentRangeStart w:id="91"/>
      <w:r w:rsidRPr="00AF44CF">
        <w:rPr>
          <w:rFonts w:ascii="Times New Roman" w:hAnsi="Times New Roman" w:cs="Times New Roman"/>
          <w:sz w:val="22"/>
          <w:szCs w:val="22"/>
          <w:highlight w:val="yellow"/>
          <w:rPrChange w:id="92" w:author="Microsoft Office User" w:date="2017-07-23T19:22:00Z">
            <w:rPr>
              <w:rFonts w:ascii="Times New Roman" w:hAnsi="Times New Roman" w:cs="Times New Roman"/>
              <w:sz w:val="22"/>
              <w:szCs w:val="22"/>
            </w:rPr>
          </w:rPrChange>
        </w:rPr>
        <w:t xml:space="preserve">Fig. 2 </w:t>
      </w:r>
      <w:commentRangeEnd w:id="91"/>
      <w:r w:rsidR="00AF44CF" w:rsidRPr="00AF44CF">
        <w:rPr>
          <w:rStyle w:val="CommentReference"/>
          <w:highlight w:val="yellow"/>
          <w:lang w:eastAsia="en-US"/>
          <w:rPrChange w:id="93" w:author="Microsoft Office User" w:date="2017-07-23T19:22:00Z">
            <w:rPr>
              <w:rStyle w:val="CommentReference"/>
              <w:lang w:eastAsia="en-US"/>
            </w:rPr>
          </w:rPrChange>
        </w:rPr>
        <w:commentReference w:id="91"/>
      </w:r>
      <w:r w:rsidRPr="00AF53ED">
        <w:rPr>
          <w:rFonts w:ascii="Times New Roman" w:hAnsi="Times New Roman" w:cs="Times New Roman"/>
          <w:sz w:val="22"/>
          <w:szCs w:val="22"/>
        </w:rPr>
        <w:t>shows the displacement of the moving comb after applying the voltage at the comb drive.</w:t>
      </w:r>
    </w:p>
    <w:p w14:paraId="243A4E2E" w14:textId="5CA51A45" w:rsidR="00BF0778" w:rsidRPr="00AF53ED" w:rsidRDefault="00562675" w:rsidP="00984483">
      <w:pPr>
        <w:spacing w:line="480" w:lineRule="auto"/>
        <w:jc w:val="center"/>
        <w:rPr>
          <w:rFonts w:ascii="Times New Roman" w:hAnsi="Times New Roman" w:cs="Times New Roman"/>
          <w:sz w:val="22"/>
          <w:szCs w:val="22"/>
        </w:rPr>
      </w:pPr>
      <w:r w:rsidRPr="00AF53ED">
        <w:rPr>
          <w:rFonts w:ascii="Times New Roman" w:hAnsi="Times New Roman" w:cs="Times New Roman"/>
          <w:noProof/>
          <w:sz w:val="22"/>
          <w:szCs w:val="22"/>
          <w:lang w:eastAsia="en-US"/>
        </w:rPr>
        <w:drawing>
          <wp:inline distT="0" distB="0" distL="0" distR="0" wp14:anchorId="44EDA527" wp14:editId="18651BD9">
            <wp:extent cx="4051935" cy="3170572"/>
            <wp:effectExtent l="0" t="0" r="1206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61530" cy="3178080"/>
                    </a:xfrm>
                    <a:prstGeom prst="rect">
                      <a:avLst/>
                    </a:prstGeom>
                  </pic:spPr>
                </pic:pic>
              </a:graphicData>
            </a:graphic>
          </wp:inline>
        </w:drawing>
      </w:r>
    </w:p>
    <w:p w14:paraId="4A528D9F" w14:textId="13165458" w:rsidR="00F16C90" w:rsidRPr="00AF53ED" w:rsidRDefault="00120A2A" w:rsidP="00984483">
      <w:pPr>
        <w:spacing w:line="480" w:lineRule="auto"/>
        <w:jc w:val="center"/>
        <w:rPr>
          <w:rFonts w:ascii="Times New Roman" w:hAnsi="Times New Roman" w:cs="Times New Roman"/>
          <w:i/>
          <w:sz w:val="22"/>
          <w:szCs w:val="22"/>
        </w:rPr>
      </w:pPr>
      <w:r w:rsidRPr="00AF53ED">
        <w:rPr>
          <w:rFonts w:ascii="Times New Roman" w:hAnsi="Times New Roman" w:cs="Times New Roman"/>
          <w:i/>
          <w:sz w:val="22"/>
          <w:szCs w:val="22"/>
        </w:rPr>
        <w:t>Fig 2. the initial relation between displacement and the time</w:t>
      </w:r>
    </w:p>
    <w:p w14:paraId="5C0FE793" w14:textId="77777777" w:rsidR="00F16C90" w:rsidRPr="00AF53ED" w:rsidRDefault="00F16C90" w:rsidP="00984483">
      <w:pPr>
        <w:spacing w:line="480" w:lineRule="auto"/>
        <w:rPr>
          <w:rFonts w:ascii="Times New Roman" w:hAnsi="Times New Roman" w:cs="Times New Roman"/>
          <w:sz w:val="22"/>
          <w:szCs w:val="22"/>
        </w:rPr>
      </w:pPr>
    </w:p>
    <w:p w14:paraId="02731F3F" w14:textId="77777777" w:rsidR="00F16C90" w:rsidRPr="00AF53ED" w:rsidRDefault="00F16C90" w:rsidP="00984483">
      <w:pPr>
        <w:spacing w:line="480" w:lineRule="auto"/>
        <w:rPr>
          <w:rFonts w:ascii="Times New Roman" w:hAnsi="Times New Roman" w:cs="Times New Roman"/>
          <w:sz w:val="22"/>
          <w:szCs w:val="22"/>
        </w:rPr>
      </w:pPr>
    </w:p>
    <w:p w14:paraId="7B0BA537" w14:textId="0A46C9DE" w:rsidR="00631C86" w:rsidRPr="00AF53ED" w:rsidRDefault="00631C86" w:rsidP="00984483">
      <w:pPr>
        <w:spacing w:line="480" w:lineRule="auto"/>
        <w:rPr>
          <w:rFonts w:ascii="Times New Roman" w:hAnsi="Times New Roman" w:cs="Times New Roman"/>
          <w:sz w:val="22"/>
          <w:szCs w:val="22"/>
        </w:rPr>
      </w:pPr>
      <w:r w:rsidRPr="00AF53ED">
        <w:rPr>
          <w:rFonts w:ascii="Times New Roman" w:hAnsi="Times New Roman" w:cs="Times New Roman"/>
          <w:sz w:val="22"/>
          <w:szCs w:val="22"/>
        </w:rPr>
        <w:t xml:space="preserve">Then we simulate the deformation of the moving comb in the frequency domain. The frequency </w:t>
      </w:r>
      <w:r w:rsidR="00C17383" w:rsidRPr="00AF53ED">
        <w:rPr>
          <w:rFonts w:ascii="Times New Roman" w:hAnsi="Times New Roman" w:cs="Times New Roman"/>
          <w:sz w:val="22"/>
          <w:szCs w:val="22"/>
        </w:rPr>
        <w:t>ranges</w:t>
      </w:r>
      <w:r w:rsidRPr="00AF53ED">
        <w:rPr>
          <w:rFonts w:ascii="Times New Roman" w:hAnsi="Times New Roman" w:cs="Times New Roman"/>
          <w:sz w:val="22"/>
          <w:szCs w:val="22"/>
        </w:rPr>
        <w:t xml:space="preserve"> from 2000 Hz to 5000 Hz, which is the average frequency of the rocket, is used to calculate the displacement, </w:t>
      </w:r>
      <w:bookmarkStart w:id="94" w:name="OLE_LINK13"/>
      <m:oMath>
        <m:r>
          <m:rPr>
            <m:sty m:val="bi"/>
          </m:rPr>
          <w:rPr>
            <w:rFonts w:ascii="Cambria Math" w:hAnsi="Cambria Math" w:cs="Times New Roman"/>
            <w:sz w:val="22"/>
            <w:szCs w:val="22"/>
          </w:rPr>
          <m:t>u</m:t>
        </m:r>
      </m:oMath>
      <w:bookmarkEnd w:id="94"/>
      <w:r w:rsidRPr="00AF53ED">
        <w:rPr>
          <w:rFonts w:ascii="Times New Roman" w:hAnsi="Times New Roman" w:cs="Times New Roman"/>
          <w:b/>
          <w:sz w:val="22"/>
          <w:szCs w:val="22"/>
        </w:rPr>
        <w:t xml:space="preserve">. </w:t>
      </w:r>
      <w:r w:rsidRPr="00AF53ED">
        <w:rPr>
          <w:rFonts w:ascii="Times New Roman" w:hAnsi="Times New Roman" w:cs="Times New Roman"/>
          <w:sz w:val="22"/>
          <w:szCs w:val="22"/>
        </w:rPr>
        <w:t>The inertia force applied on the moving comb is set to be constant. We expect the larger displacement with the same inertia force amplitude since the larger displacement can induce more significant electric signal change. Thus</w:t>
      </w:r>
      <w:ins w:id="95" w:author="Microsoft Office User" w:date="2017-07-23T19:28:00Z">
        <w:r w:rsidR="00AF44CF">
          <w:rPr>
            <w:rFonts w:ascii="Times New Roman" w:hAnsi="Times New Roman" w:cs="Times New Roman"/>
            <w:sz w:val="22"/>
            <w:szCs w:val="22"/>
          </w:rPr>
          <w:t>,</w:t>
        </w:r>
      </w:ins>
      <w:r w:rsidRPr="00AF53ED">
        <w:rPr>
          <w:rFonts w:ascii="Times New Roman" w:hAnsi="Times New Roman" w:cs="Times New Roman"/>
          <w:sz w:val="22"/>
          <w:szCs w:val="22"/>
        </w:rPr>
        <w:t xml:space="preserve"> we can optimize the structure in order to obtain the maximum displacement in the frequency where the rocket chamber operates. In the end, we</w:t>
      </w:r>
      <w:del w:id="96" w:author="Microsoft Office User" w:date="2017-07-23T19:28:00Z">
        <w:r w:rsidRPr="00AF53ED" w:rsidDel="00AF44CF">
          <w:rPr>
            <w:rFonts w:ascii="Times New Roman" w:hAnsi="Times New Roman" w:cs="Times New Roman"/>
            <w:sz w:val="22"/>
            <w:szCs w:val="22"/>
          </w:rPr>
          <w:delText xml:space="preserve"> can</w:delText>
        </w:r>
      </w:del>
      <w:r w:rsidRPr="00AF53ED">
        <w:rPr>
          <w:rFonts w:ascii="Times New Roman" w:hAnsi="Times New Roman" w:cs="Times New Roman"/>
          <w:sz w:val="22"/>
          <w:szCs w:val="22"/>
        </w:rPr>
        <w:t xml:space="preserve"> compare this pre-optimized design (</w:t>
      </w:r>
      <w:r w:rsidRPr="00AF53ED">
        <w:rPr>
          <w:rFonts w:ascii="Times New Roman" w:hAnsi="Times New Roman" w:cs="Times New Roman"/>
          <w:b/>
          <w:i/>
          <w:sz w:val="22"/>
          <w:szCs w:val="22"/>
        </w:rPr>
        <w:t>PD</w:t>
      </w:r>
      <w:r w:rsidRPr="00AF53ED">
        <w:rPr>
          <w:rFonts w:ascii="Times New Roman" w:hAnsi="Times New Roman" w:cs="Times New Roman"/>
          <w:sz w:val="22"/>
          <w:szCs w:val="22"/>
        </w:rPr>
        <w:t>) to with the optimized design (</w:t>
      </w:r>
      <w:r w:rsidRPr="00AF53ED">
        <w:rPr>
          <w:rFonts w:ascii="Times New Roman" w:hAnsi="Times New Roman" w:cs="Times New Roman"/>
          <w:b/>
          <w:i/>
          <w:sz w:val="22"/>
          <w:szCs w:val="22"/>
        </w:rPr>
        <w:t>OD</w:t>
      </w:r>
      <w:r w:rsidRPr="00AF53ED">
        <w:rPr>
          <w:rFonts w:ascii="Times New Roman" w:hAnsi="Times New Roman" w:cs="Times New Roman"/>
          <w:sz w:val="22"/>
          <w:szCs w:val="22"/>
        </w:rPr>
        <w:t>) to show the improvement of the device.</w:t>
      </w:r>
    </w:p>
    <w:p w14:paraId="08CE21D9" w14:textId="77777777" w:rsidR="00631C86" w:rsidRPr="00AF53ED" w:rsidRDefault="00631C86" w:rsidP="00984483">
      <w:pPr>
        <w:spacing w:line="480" w:lineRule="auto"/>
        <w:rPr>
          <w:rFonts w:ascii="Times New Roman" w:hAnsi="Times New Roman" w:cs="Times New Roman"/>
          <w:sz w:val="22"/>
          <w:szCs w:val="22"/>
        </w:rPr>
      </w:pPr>
    </w:p>
    <w:p w14:paraId="66F546D7" w14:textId="2EC87320" w:rsidR="00631C86" w:rsidRPr="00AF53ED" w:rsidRDefault="00696822" w:rsidP="00984483">
      <w:pPr>
        <w:spacing w:line="480" w:lineRule="auto"/>
        <w:rPr>
          <w:rFonts w:ascii="Times New Roman" w:hAnsi="Times New Roman" w:cs="Times New Roman"/>
          <w:sz w:val="22"/>
          <w:szCs w:val="22"/>
        </w:rPr>
      </w:pPr>
      <w:del w:id="97" w:author="Microsoft Office User" w:date="2017-07-23T19:29:00Z">
        <w:r w:rsidRPr="00AF53ED" w:rsidDel="00AF44CF">
          <w:rPr>
            <w:rFonts w:ascii="Times New Roman" w:hAnsi="Times New Roman" w:cs="Times New Roman"/>
            <w:sz w:val="22"/>
            <w:szCs w:val="22"/>
          </w:rPr>
          <w:delText>Several</w:delText>
        </w:r>
        <w:r w:rsidR="00631C86" w:rsidRPr="00AF53ED" w:rsidDel="00AF44CF">
          <w:rPr>
            <w:rFonts w:ascii="Times New Roman" w:hAnsi="Times New Roman" w:cs="Times New Roman"/>
            <w:sz w:val="22"/>
            <w:szCs w:val="22"/>
          </w:rPr>
          <w:delText xml:space="preserve"> 3-D</w:delText>
        </w:r>
      </w:del>
      <w:ins w:id="98" w:author="Microsoft Office User" w:date="2017-07-23T19:29:00Z">
        <w:r w:rsidR="00AF44CF">
          <w:rPr>
            <w:rFonts w:ascii="Times New Roman" w:hAnsi="Times New Roman" w:cs="Times New Roman"/>
            <w:sz w:val="22"/>
            <w:szCs w:val="22"/>
          </w:rPr>
          <w:t>Different</w:t>
        </w:r>
      </w:ins>
      <w:r w:rsidR="00631C86" w:rsidRPr="00AF53ED">
        <w:rPr>
          <w:rFonts w:ascii="Times New Roman" w:hAnsi="Times New Roman" w:cs="Times New Roman"/>
          <w:sz w:val="22"/>
          <w:szCs w:val="22"/>
        </w:rPr>
        <w:t xml:space="preserve"> </w:t>
      </w:r>
      <w:del w:id="99" w:author="Microsoft Office User" w:date="2017-07-23T19:29:00Z">
        <w:r w:rsidR="00631C86" w:rsidRPr="00AF53ED" w:rsidDel="00AF44CF">
          <w:rPr>
            <w:rFonts w:ascii="Times New Roman" w:hAnsi="Times New Roman" w:cs="Times New Roman"/>
            <w:sz w:val="22"/>
            <w:szCs w:val="22"/>
          </w:rPr>
          <w:delText>visualized performances</w:delText>
        </w:r>
      </w:del>
      <w:ins w:id="100" w:author="Microsoft Office User" w:date="2017-07-23T19:29:00Z">
        <w:r w:rsidR="00AF44CF">
          <w:rPr>
            <w:rFonts w:ascii="Times New Roman" w:hAnsi="Times New Roman" w:cs="Times New Roman"/>
            <w:sz w:val="22"/>
            <w:szCs w:val="22"/>
          </w:rPr>
          <w:t>displacement</w:t>
        </w:r>
      </w:ins>
      <w:ins w:id="101" w:author="Microsoft Office User" w:date="2017-07-23T19:30:00Z">
        <w:r w:rsidR="00AF44CF">
          <w:rPr>
            <w:rFonts w:ascii="Times New Roman" w:hAnsi="Times New Roman" w:cs="Times New Roman"/>
            <w:sz w:val="22"/>
            <w:szCs w:val="22"/>
          </w:rPr>
          <w:t xml:space="preserve"> fields</w:t>
        </w:r>
      </w:ins>
      <w:r w:rsidR="00631C86" w:rsidRPr="00AF53ED">
        <w:rPr>
          <w:rFonts w:ascii="Times New Roman" w:hAnsi="Times New Roman" w:cs="Times New Roman"/>
          <w:sz w:val="22"/>
          <w:szCs w:val="22"/>
        </w:rPr>
        <w:t xml:space="preserve"> with different frequencies (</w:t>
      </w:r>
      <w:proofErr w:type="spellStart"/>
      <w:r w:rsidR="00631C86" w:rsidRPr="00AF53ED">
        <w:rPr>
          <w:rFonts w:ascii="Times New Roman" w:hAnsi="Times New Roman" w:cs="Times New Roman"/>
          <w:b/>
          <w:i/>
          <w:sz w:val="22"/>
          <w:szCs w:val="22"/>
        </w:rPr>
        <w:t>freq</w:t>
      </w:r>
      <w:proofErr w:type="spellEnd"/>
      <w:r w:rsidR="00631C86" w:rsidRPr="00AF53ED">
        <w:rPr>
          <w:rFonts w:ascii="Times New Roman" w:hAnsi="Times New Roman" w:cs="Times New Roman"/>
          <w:sz w:val="22"/>
          <w:szCs w:val="22"/>
        </w:rPr>
        <w:t>) are shown in Fig.3 (a) to (d). The volume color represents the displacement field for each parts.</w:t>
      </w:r>
    </w:p>
    <w:p w14:paraId="14775993" w14:textId="77777777" w:rsidR="00A5112F" w:rsidRPr="00AF53ED" w:rsidRDefault="00A5112F" w:rsidP="00984483">
      <w:pPr>
        <w:spacing w:line="480" w:lineRule="auto"/>
        <w:rPr>
          <w:rFonts w:ascii="Times New Roman" w:hAnsi="Times New Roman" w:cs="Times New Roman"/>
          <w:sz w:val="22"/>
          <w:szCs w:val="22"/>
        </w:rPr>
      </w:pPr>
    </w:p>
    <w:p w14:paraId="41B41EF0" w14:textId="5E2EAFD3" w:rsidR="00A5112F" w:rsidRPr="00AF53ED" w:rsidRDefault="007F38B3" w:rsidP="00984483">
      <w:pPr>
        <w:spacing w:line="480" w:lineRule="auto"/>
        <w:rPr>
          <w:rFonts w:ascii="Times New Roman" w:hAnsi="Times New Roman" w:cs="Times New Roman"/>
          <w:sz w:val="22"/>
          <w:szCs w:val="22"/>
        </w:rPr>
      </w:pPr>
      <w:r w:rsidRPr="00AF53ED">
        <w:rPr>
          <w:rFonts w:ascii="Times New Roman" w:hAnsi="Times New Roman" w:cs="Times New Roman"/>
          <w:noProof/>
          <w:sz w:val="22"/>
          <w:szCs w:val="22"/>
          <w:lang w:eastAsia="en-US"/>
        </w:rPr>
        <w:drawing>
          <wp:inline distT="0" distB="0" distL="0" distR="0" wp14:anchorId="401C0952" wp14:editId="7E60FCF0">
            <wp:extent cx="5727700" cy="4223385"/>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223385"/>
                    </a:xfrm>
                    <a:prstGeom prst="rect">
                      <a:avLst/>
                    </a:prstGeom>
                  </pic:spPr>
                </pic:pic>
              </a:graphicData>
            </a:graphic>
          </wp:inline>
        </w:drawing>
      </w:r>
    </w:p>
    <w:p w14:paraId="0710D001" w14:textId="5419A1CE" w:rsidR="00C71663" w:rsidRPr="00AF53ED" w:rsidRDefault="00C71663" w:rsidP="00984483">
      <w:pPr>
        <w:spacing w:line="480" w:lineRule="auto"/>
        <w:rPr>
          <w:rFonts w:ascii="Times New Roman" w:hAnsi="Times New Roman" w:cs="Times New Roman"/>
          <w:i/>
          <w:sz w:val="22"/>
          <w:szCs w:val="22"/>
        </w:rPr>
      </w:pPr>
      <w:r w:rsidRPr="00AF53ED">
        <w:rPr>
          <w:rFonts w:ascii="Times New Roman" w:hAnsi="Times New Roman" w:cs="Times New Roman"/>
          <w:i/>
          <w:sz w:val="22"/>
          <w:szCs w:val="22"/>
        </w:rPr>
        <w:t>Fig.4 (a)</w:t>
      </w:r>
      <w:r w:rsidR="00B838A9" w:rsidRPr="00AF53ED">
        <w:rPr>
          <w:rFonts w:ascii="Times New Roman" w:hAnsi="Times New Roman" w:cs="Times New Roman"/>
          <w:i/>
          <w:sz w:val="22"/>
          <w:szCs w:val="22"/>
        </w:rPr>
        <w:t xml:space="preserve">, </w:t>
      </w:r>
      <w:r w:rsidRPr="00AF53ED">
        <w:rPr>
          <w:rFonts w:ascii="Times New Roman" w:hAnsi="Times New Roman" w:cs="Times New Roman"/>
          <w:i/>
          <w:sz w:val="22"/>
          <w:szCs w:val="22"/>
        </w:rPr>
        <w:t>(b),</w:t>
      </w:r>
      <w:r w:rsidR="00B838A9" w:rsidRPr="00AF53ED">
        <w:rPr>
          <w:rFonts w:ascii="Times New Roman" w:hAnsi="Times New Roman" w:cs="Times New Roman"/>
          <w:i/>
          <w:sz w:val="22"/>
          <w:szCs w:val="22"/>
        </w:rPr>
        <w:t xml:space="preserve"> </w:t>
      </w:r>
      <w:r w:rsidRPr="00AF53ED">
        <w:rPr>
          <w:rFonts w:ascii="Times New Roman" w:hAnsi="Times New Roman" w:cs="Times New Roman"/>
          <w:i/>
          <w:sz w:val="22"/>
          <w:szCs w:val="22"/>
        </w:rPr>
        <w:t>(c),</w:t>
      </w:r>
      <w:r w:rsidR="00B838A9" w:rsidRPr="00AF53ED">
        <w:rPr>
          <w:rFonts w:ascii="Times New Roman" w:hAnsi="Times New Roman" w:cs="Times New Roman"/>
          <w:i/>
          <w:sz w:val="22"/>
          <w:szCs w:val="22"/>
        </w:rPr>
        <w:t xml:space="preserve"> </w:t>
      </w:r>
      <w:r w:rsidRPr="00AF53ED">
        <w:rPr>
          <w:rFonts w:ascii="Times New Roman" w:hAnsi="Times New Roman" w:cs="Times New Roman"/>
          <w:i/>
          <w:sz w:val="22"/>
          <w:szCs w:val="22"/>
        </w:rPr>
        <w:t>(d)</w:t>
      </w:r>
      <w:r w:rsidR="009701B0" w:rsidRPr="00AF53ED">
        <w:rPr>
          <w:rFonts w:ascii="Times New Roman" w:hAnsi="Times New Roman" w:cs="Times New Roman"/>
          <w:i/>
          <w:sz w:val="22"/>
          <w:szCs w:val="22"/>
        </w:rPr>
        <w:t>, reflect</w:t>
      </w:r>
      <w:r w:rsidRPr="00AF53ED">
        <w:rPr>
          <w:rFonts w:ascii="Times New Roman" w:hAnsi="Times New Roman" w:cs="Times New Roman"/>
          <w:i/>
          <w:sz w:val="22"/>
          <w:szCs w:val="22"/>
        </w:rPr>
        <w:t xml:space="preserve"> the </w:t>
      </w:r>
      <w:r w:rsidR="00B838A9" w:rsidRPr="00AF53ED">
        <w:rPr>
          <w:rFonts w:ascii="Times New Roman" w:hAnsi="Times New Roman" w:cs="Times New Roman"/>
          <w:i/>
          <w:sz w:val="22"/>
          <w:szCs w:val="22"/>
        </w:rPr>
        <w:t>visu</w:t>
      </w:r>
      <w:r w:rsidR="00EB199C" w:rsidRPr="00AF53ED">
        <w:rPr>
          <w:rFonts w:ascii="Times New Roman" w:hAnsi="Times New Roman" w:cs="Times New Roman"/>
          <w:i/>
          <w:sz w:val="22"/>
          <w:szCs w:val="22"/>
        </w:rPr>
        <w:t>alized displacement by colors when</w:t>
      </w:r>
      <w:r w:rsidR="00B838A9" w:rsidRPr="00AF53ED">
        <w:rPr>
          <w:rFonts w:ascii="Times New Roman" w:hAnsi="Times New Roman" w:cs="Times New Roman"/>
          <w:i/>
          <w:sz w:val="22"/>
          <w:szCs w:val="22"/>
        </w:rPr>
        <w:t xml:space="preserve"> frequency </w:t>
      </w:r>
      <w:r w:rsidR="00EB199C" w:rsidRPr="00AF53ED">
        <w:rPr>
          <w:rFonts w:ascii="Times New Roman" w:hAnsi="Times New Roman" w:cs="Times New Roman"/>
          <w:i/>
          <w:sz w:val="22"/>
          <w:szCs w:val="22"/>
        </w:rPr>
        <w:t xml:space="preserve">is </w:t>
      </w:r>
      <w:r w:rsidR="00B838A9" w:rsidRPr="00AF53ED">
        <w:rPr>
          <w:rFonts w:ascii="Times New Roman" w:hAnsi="Times New Roman" w:cs="Times New Roman"/>
          <w:i/>
          <w:sz w:val="22"/>
          <w:szCs w:val="22"/>
        </w:rPr>
        <w:t>20</w:t>
      </w:r>
      <w:r w:rsidR="00EB199C" w:rsidRPr="00AF53ED">
        <w:rPr>
          <w:rFonts w:ascii="Times New Roman" w:hAnsi="Times New Roman" w:cs="Times New Roman"/>
          <w:i/>
          <w:sz w:val="22"/>
          <w:szCs w:val="22"/>
        </w:rPr>
        <w:t xml:space="preserve">00Hz, 3000Hz, 4000Hz and 5000Hz </w:t>
      </w:r>
      <w:bookmarkStart w:id="102" w:name="OLE_LINK5"/>
      <w:bookmarkStart w:id="103" w:name="OLE_LINK6"/>
      <w:r w:rsidR="00EB199C" w:rsidRPr="00AF53ED">
        <w:rPr>
          <w:rFonts w:ascii="Times New Roman" w:hAnsi="Times New Roman" w:cs="Times New Roman"/>
          <w:i/>
          <w:sz w:val="22"/>
          <w:szCs w:val="22"/>
        </w:rPr>
        <w:t>respectively</w:t>
      </w:r>
      <w:bookmarkEnd w:id="102"/>
      <w:bookmarkEnd w:id="103"/>
      <w:r w:rsidR="00EB199C" w:rsidRPr="00AF53ED">
        <w:rPr>
          <w:rFonts w:ascii="Times New Roman" w:hAnsi="Times New Roman" w:cs="Times New Roman"/>
          <w:i/>
          <w:sz w:val="22"/>
          <w:szCs w:val="22"/>
        </w:rPr>
        <w:t>.</w:t>
      </w:r>
    </w:p>
    <w:p w14:paraId="7AFE269D" w14:textId="77777777" w:rsidR="000E3097" w:rsidRPr="00AF53ED" w:rsidRDefault="000E3097" w:rsidP="00984483">
      <w:pPr>
        <w:spacing w:line="480" w:lineRule="auto"/>
        <w:rPr>
          <w:rFonts w:ascii="Times New Roman" w:hAnsi="Times New Roman" w:cs="Times New Roman"/>
          <w:sz w:val="22"/>
          <w:szCs w:val="22"/>
        </w:rPr>
      </w:pPr>
    </w:p>
    <w:p w14:paraId="3BFBB9A4" w14:textId="7EE5BFFA" w:rsidR="007735E4" w:rsidRPr="00AF53ED" w:rsidRDefault="007735E4" w:rsidP="00984483">
      <w:pPr>
        <w:spacing w:line="480" w:lineRule="auto"/>
        <w:rPr>
          <w:rFonts w:ascii="Times New Roman" w:hAnsi="Times New Roman" w:cs="Times New Roman"/>
          <w:b/>
          <w:sz w:val="22"/>
          <w:szCs w:val="22"/>
        </w:rPr>
      </w:pPr>
      <w:r w:rsidRPr="00AF53ED">
        <w:rPr>
          <w:rFonts w:ascii="Times New Roman" w:hAnsi="Times New Roman" w:cs="Times New Roman"/>
          <w:b/>
          <w:sz w:val="22"/>
          <w:szCs w:val="22"/>
        </w:rPr>
        <w:t>Result</w:t>
      </w:r>
    </w:p>
    <w:p w14:paraId="41D49CB6" w14:textId="71E11C5E" w:rsidR="000E3097" w:rsidRPr="00AF53ED" w:rsidRDefault="000E3097" w:rsidP="00984483">
      <w:pPr>
        <w:spacing w:line="480" w:lineRule="auto"/>
        <w:rPr>
          <w:rFonts w:ascii="Times New Roman" w:hAnsi="Times New Roman" w:cs="Times New Roman"/>
          <w:noProof/>
          <w:sz w:val="22"/>
          <w:szCs w:val="22"/>
        </w:rPr>
      </w:pPr>
      <w:r w:rsidRPr="00AF53ED">
        <w:rPr>
          <w:rFonts w:ascii="Times New Roman" w:hAnsi="Times New Roman" w:cs="Times New Roman"/>
          <w:sz w:val="22"/>
          <w:szCs w:val="22"/>
        </w:rPr>
        <w:t xml:space="preserve">First, the </w:t>
      </w:r>
      <w:proofErr w:type="spellStart"/>
      <w:r w:rsidRPr="00AF53ED">
        <w:rPr>
          <w:rFonts w:ascii="Times New Roman" w:hAnsi="Times New Roman" w:cs="Times New Roman"/>
          <w:sz w:val="22"/>
          <w:szCs w:val="22"/>
        </w:rPr>
        <w:t>eigen</w:t>
      </w:r>
      <w:proofErr w:type="spellEnd"/>
      <w:r w:rsidRPr="00AF53ED">
        <w:rPr>
          <w:rFonts w:ascii="Times New Roman" w:hAnsi="Times New Roman" w:cs="Times New Roman"/>
          <w:sz w:val="22"/>
          <w:szCs w:val="22"/>
        </w:rPr>
        <w:t xml:space="preserve"> modes of the mechanics are evaluated. As widely known, the rocket chamber operating frequency should be as close as the </w:t>
      </w:r>
      <w:proofErr w:type="spellStart"/>
      <w:r w:rsidRPr="00AF53ED">
        <w:rPr>
          <w:rFonts w:ascii="Times New Roman" w:hAnsi="Times New Roman" w:cs="Times New Roman"/>
          <w:sz w:val="22"/>
          <w:szCs w:val="22"/>
        </w:rPr>
        <w:t>eigen</w:t>
      </w:r>
      <w:proofErr w:type="spellEnd"/>
      <w:r w:rsidRPr="00AF53ED">
        <w:rPr>
          <w:rFonts w:ascii="Times New Roman" w:hAnsi="Times New Roman" w:cs="Times New Roman"/>
          <w:sz w:val="22"/>
          <w:szCs w:val="22"/>
        </w:rPr>
        <w:t xml:space="preserve"> frequency to output the maximum displacement. For the physical material, the specific frequency which reach the maximum amplitude is called Eigen frequency. Before the optimization, the </w:t>
      </w:r>
      <w:proofErr w:type="spellStart"/>
      <w:r w:rsidRPr="00AF53ED">
        <w:rPr>
          <w:rFonts w:ascii="Times New Roman" w:hAnsi="Times New Roman" w:cs="Times New Roman"/>
          <w:sz w:val="22"/>
          <w:szCs w:val="22"/>
        </w:rPr>
        <w:t>eigen</w:t>
      </w:r>
      <w:proofErr w:type="spellEnd"/>
      <w:r w:rsidRPr="00AF53ED">
        <w:rPr>
          <w:rFonts w:ascii="Times New Roman" w:hAnsi="Times New Roman" w:cs="Times New Roman"/>
          <w:sz w:val="22"/>
          <w:szCs w:val="22"/>
        </w:rPr>
        <w:t xml:space="preserve"> frequencies of the pre-optimized design’s (</w:t>
      </w:r>
      <w:r w:rsidRPr="00AF53ED">
        <w:rPr>
          <w:rFonts w:ascii="Times New Roman" w:hAnsi="Times New Roman" w:cs="Times New Roman"/>
          <w:b/>
          <w:i/>
          <w:sz w:val="22"/>
          <w:szCs w:val="22"/>
        </w:rPr>
        <w:t>PD</w:t>
      </w:r>
      <w:r w:rsidRPr="00AF53ED">
        <w:rPr>
          <w:rFonts w:ascii="Times New Roman" w:hAnsi="Times New Roman" w:cs="Times New Roman"/>
          <w:sz w:val="22"/>
          <w:szCs w:val="22"/>
        </w:rPr>
        <w:t xml:space="preserve">) are far away from 5000Hz which is the operation frequency of the rocket chamber. As a result of the frequency mismatch, the performance of the PD is not considered </w:t>
      </w:r>
      <w:del w:id="104" w:author="Microsoft Office User" w:date="2017-07-23T19:30:00Z">
        <w:r w:rsidRPr="00AF53ED" w:rsidDel="00B202A0">
          <w:rPr>
            <w:rFonts w:ascii="Times New Roman" w:hAnsi="Times New Roman" w:cs="Times New Roman"/>
            <w:sz w:val="22"/>
            <w:szCs w:val="22"/>
          </w:rPr>
          <w:delText>good</w:delText>
        </w:r>
      </w:del>
      <w:ins w:id="105" w:author="Microsoft Office User" w:date="2017-07-23T19:30:00Z">
        <w:r w:rsidR="00B202A0">
          <w:rPr>
            <w:rFonts w:ascii="Times New Roman" w:hAnsi="Times New Roman" w:cs="Times New Roman"/>
            <w:sz w:val="22"/>
            <w:szCs w:val="22"/>
          </w:rPr>
          <w:t>appropriate for the rocket chamber application</w:t>
        </w:r>
      </w:ins>
      <w:r w:rsidRPr="00AF53ED">
        <w:rPr>
          <w:rFonts w:ascii="Times New Roman" w:hAnsi="Times New Roman" w:cs="Times New Roman"/>
          <w:sz w:val="22"/>
          <w:szCs w:val="22"/>
        </w:rPr>
        <w:t xml:space="preserve">. Fig.5 shows two the </w:t>
      </w:r>
      <w:proofErr w:type="spellStart"/>
      <w:r w:rsidRPr="00AF53ED">
        <w:rPr>
          <w:rFonts w:ascii="Times New Roman" w:hAnsi="Times New Roman" w:cs="Times New Roman"/>
          <w:sz w:val="22"/>
          <w:szCs w:val="22"/>
        </w:rPr>
        <w:t>eigen</w:t>
      </w:r>
      <w:proofErr w:type="spellEnd"/>
      <w:r w:rsidRPr="00AF53ED">
        <w:rPr>
          <w:rFonts w:ascii="Times New Roman" w:hAnsi="Times New Roman" w:cs="Times New Roman"/>
          <w:sz w:val="22"/>
          <w:szCs w:val="22"/>
        </w:rPr>
        <w:t xml:space="preserve"> modes of device. The color in Fig.5 represent the displacement field of the drive.</w:t>
      </w:r>
      <w:r w:rsidRPr="00AF53ED">
        <w:rPr>
          <w:rFonts w:ascii="Times New Roman" w:hAnsi="Times New Roman" w:cs="Times New Roman"/>
          <w:noProof/>
          <w:sz w:val="22"/>
          <w:szCs w:val="22"/>
        </w:rPr>
        <w:t xml:space="preserve"> </w:t>
      </w:r>
    </w:p>
    <w:p w14:paraId="71457487" w14:textId="77777777" w:rsidR="00E079BC" w:rsidRPr="00AF53ED" w:rsidRDefault="000C2CD8" w:rsidP="00984483">
      <w:pPr>
        <w:spacing w:line="480" w:lineRule="auto"/>
        <w:jc w:val="center"/>
        <w:rPr>
          <w:rFonts w:ascii="Times New Roman" w:hAnsi="Times New Roman" w:cs="Times New Roman"/>
          <w:sz w:val="22"/>
          <w:szCs w:val="22"/>
        </w:rPr>
      </w:pPr>
      <w:r w:rsidRPr="00AF53ED">
        <w:rPr>
          <w:rFonts w:ascii="Times New Roman" w:hAnsi="Times New Roman" w:cs="Times New Roman"/>
          <w:noProof/>
          <w:sz w:val="22"/>
          <w:szCs w:val="22"/>
          <w:lang w:eastAsia="en-US"/>
        </w:rPr>
        <w:drawing>
          <wp:inline distT="0" distB="0" distL="0" distR="0" wp14:anchorId="0988E930" wp14:editId="03B7BE0D">
            <wp:extent cx="4852035" cy="34808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95061" cy="3511745"/>
                    </a:xfrm>
                    <a:prstGeom prst="rect">
                      <a:avLst/>
                    </a:prstGeom>
                  </pic:spPr>
                </pic:pic>
              </a:graphicData>
            </a:graphic>
          </wp:inline>
        </w:drawing>
      </w:r>
    </w:p>
    <w:p w14:paraId="7C32AA46" w14:textId="10944B05" w:rsidR="00604659" w:rsidRPr="00AF53ED" w:rsidRDefault="00870A64" w:rsidP="00984483">
      <w:pPr>
        <w:spacing w:line="480" w:lineRule="auto"/>
        <w:jc w:val="center"/>
        <w:rPr>
          <w:rFonts w:ascii="Times New Roman" w:hAnsi="Times New Roman" w:cs="Times New Roman"/>
          <w:sz w:val="22"/>
          <w:szCs w:val="22"/>
        </w:rPr>
      </w:pPr>
      <w:r w:rsidRPr="00AF53ED">
        <w:rPr>
          <w:rFonts w:ascii="Times New Roman" w:hAnsi="Times New Roman" w:cs="Times New Roman"/>
          <w:sz w:val="22"/>
          <w:szCs w:val="22"/>
        </w:rPr>
        <w:t>(a)</w:t>
      </w:r>
    </w:p>
    <w:p w14:paraId="51E2D078" w14:textId="254C7DBF" w:rsidR="00C30818" w:rsidRPr="00AF53ED" w:rsidRDefault="003572C3" w:rsidP="00984483">
      <w:pPr>
        <w:spacing w:line="480" w:lineRule="auto"/>
        <w:jc w:val="center"/>
        <w:rPr>
          <w:rFonts w:ascii="Times New Roman" w:hAnsi="Times New Roman" w:cs="Times New Roman"/>
          <w:sz w:val="22"/>
          <w:szCs w:val="22"/>
        </w:rPr>
      </w:pPr>
      <w:r w:rsidRPr="00AF53ED">
        <w:rPr>
          <w:rFonts w:ascii="Times New Roman" w:hAnsi="Times New Roman" w:cs="Times New Roman"/>
          <w:noProof/>
          <w:sz w:val="22"/>
          <w:szCs w:val="22"/>
          <w:lang w:eastAsia="en-US"/>
        </w:rPr>
        <w:drawing>
          <wp:inline distT="0" distB="0" distL="0" distR="0" wp14:anchorId="0280CC80" wp14:editId="09383A3A">
            <wp:extent cx="5194935" cy="35771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52707" cy="3616915"/>
                    </a:xfrm>
                    <a:prstGeom prst="rect">
                      <a:avLst/>
                    </a:prstGeom>
                  </pic:spPr>
                </pic:pic>
              </a:graphicData>
            </a:graphic>
          </wp:inline>
        </w:drawing>
      </w:r>
    </w:p>
    <w:p w14:paraId="252D91E1" w14:textId="65AD04DD" w:rsidR="0067555C" w:rsidRPr="00AF53ED" w:rsidRDefault="0067555C" w:rsidP="00984483">
      <w:pPr>
        <w:spacing w:line="480" w:lineRule="auto"/>
        <w:jc w:val="center"/>
        <w:rPr>
          <w:rFonts w:ascii="Times New Roman" w:hAnsi="Times New Roman" w:cs="Times New Roman"/>
          <w:i/>
          <w:sz w:val="22"/>
          <w:szCs w:val="22"/>
        </w:rPr>
      </w:pPr>
      <w:r w:rsidRPr="00AF53ED">
        <w:rPr>
          <w:rFonts w:ascii="Times New Roman" w:hAnsi="Times New Roman" w:cs="Times New Roman"/>
          <w:i/>
          <w:sz w:val="22"/>
          <w:szCs w:val="22"/>
        </w:rPr>
        <w:t>(b)</w:t>
      </w:r>
    </w:p>
    <w:p w14:paraId="39A06FA6" w14:textId="640A2A26" w:rsidR="0067555C" w:rsidRPr="00AF53ED" w:rsidRDefault="0067555C" w:rsidP="00984483">
      <w:pPr>
        <w:spacing w:line="480" w:lineRule="auto"/>
        <w:rPr>
          <w:rFonts w:ascii="Times New Roman" w:hAnsi="Times New Roman" w:cs="Times New Roman"/>
          <w:i/>
          <w:sz w:val="22"/>
          <w:szCs w:val="22"/>
        </w:rPr>
      </w:pPr>
      <w:r w:rsidRPr="00AF53ED">
        <w:rPr>
          <w:rFonts w:ascii="Times New Roman" w:hAnsi="Times New Roman" w:cs="Times New Roman"/>
          <w:i/>
          <w:sz w:val="22"/>
          <w:szCs w:val="22"/>
        </w:rPr>
        <w:t xml:space="preserve">Fig.5 (a), (b) show two different </w:t>
      </w:r>
      <w:r w:rsidR="006242BE" w:rsidRPr="00AF53ED">
        <w:rPr>
          <w:rFonts w:ascii="Times New Roman" w:hAnsi="Times New Roman" w:cs="Times New Roman"/>
          <w:i/>
          <w:sz w:val="22"/>
          <w:szCs w:val="22"/>
        </w:rPr>
        <w:t>working performance of two Eigen frequency around 10000</w:t>
      </w:r>
      <w:ins w:id="106" w:author="Microsoft Office User" w:date="2017-07-23T19:31:00Z">
        <w:r w:rsidR="00B202A0">
          <w:rPr>
            <w:rFonts w:ascii="Times New Roman" w:hAnsi="Times New Roman" w:cs="Times New Roman"/>
            <w:i/>
            <w:sz w:val="22"/>
            <w:szCs w:val="22"/>
          </w:rPr>
          <w:t xml:space="preserve"> Hz</w:t>
        </w:r>
      </w:ins>
      <w:r w:rsidR="006242BE" w:rsidRPr="00AF53ED">
        <w:rPr>
          <w:rFonts w:ascii="Times New Roman" w:hAnsi="Times New Roman" w:cs="Times New Roman"/>
          <w:i/>
          <w:sz w:val="22"/>
          <w:szCs w:val="22"/>
        </w:rPr>
        <w:t>.</w:t>
      </w:r>
    </w:p>
    <w:p w14:paraId="3C17F63E" w14:textId="77777777" w:rsidR="006242BE" w:rsidRPr="00AF53ED" w:rsidRDefault="006242BE" w:rsidP="00984483">
      <w:pPr>
        <w:spacing w:line="480" w:lineRule="auto"/>
        <w:rPr>
          <w:rFonts w:ascii="Times New Roman" w:hAnsi="Times New Roman" w:cs="Times New Roman"/>
          <w:sz w:val="22"/>
          <w:szCs w:val="22"/>
        </w:rPr>
      </w:pPr>
    </w:p>
    <w:p w14:paraId="7DF131DB" w14:textId="73EDB030" w:rsidR="005B0E88" w:rsidRPr="00AF53ED" w:rsidRDefault="005B0E88" w:rsidP="00984483">
      <w:pPr>
        <w:spacing w:line="480" w:lineRule="auto"/>
        <w:rPr>
          <w:rFonts w:ascii="Times New Roman" w:hAnsi="Times New Roman" w:cs="Times New Roman"/>
          <w:sz w:val="22"/>
          <w:szCs w:val="22"/>
        </w:rPr>
      </w:pPr>
      <w:r w:rsidRPr="00AF53ED">
        <w:rPr>
          <w:rFonts w:ascii="Times New Roman" w:hAnsi="Times New Roman" w:cs="Times New Roman"/>
          <w:sz w:val="22"/>
          <w:szCs w:val="22"/>
        </w:rPr>
        <w:t xml:space="preserve">To compare these two different modes, the second </w:t>
      </w:r>
      <w:proofErr w:type="spellStart"/>
      <w:r w:rsidRPr="00AF53ED">
        <w:rPr>
          <w:rFonts w:ascii="Times New Roman" w:hAnsi="Times New Roman" w:cs="Times New Roman"/>
          <w:sz w:val="22"/>
          <w:szCs w:val="22"/>
        </w:rPr>
        <w:t>eigen</w:t>
      </w:r>
      <w:proofErr w:type="spellEnd"/>
      <w:r w:rsidRPr="00AF53ED">
        <w:rPr>
          <w:rFonts w:ascii="Times New Roman" w:hAnsi="Times New Roman" w:cs="Times New Roman"/>
          <w:sz w:val="22"/>
          <w:szCs w:val="22"/>
        </w:rPr>
        <w:t xml:space="preserve"> mode (Fig 5.b) has translational motion of the left comb with 13587Hz. It should be mentioned that we expect the translational mode rather than other modes</w:t>
      </w:r>
      <w:ins w:id="107" w:author="Microsoft Office User" w:date="2017-07-23T19:55:00Z">
        <w:r w:rsidR="00112BF8">
          <w:rPr>
            <w:rFonts w:ascii="Times New Roman" w:hAnsi="Times New Roman" w:cs="Times New Roman"/>
            <w:sz w:val="22"/>
            <w:szCs w:val="22"/>
          </w:rPr>
          <w:t>. In translational mode,</w:t>
        </w:r>
      </w:ins>
      <w:r w:rsidRPr="00AF53ED">
        <w:rPr>
          <w:rFonts w:ascii="Times New Roman" w:hAnsi="Times New Roman" w:cs="Times New Roman"/>
          <w:sz w:val="22"/>
          <w:szCs w:val="22"/>
        </w:rPr>
        <w:t xml:space="preserve"> </w:t>
      </w:r>
      <w:del w:id="108" w:author="Microsoft Office User" w:date="2017-07-23T19:55:00Z">
        <w:r w:rsidRPr="00AF53ED" w:rsidDel="00112BF8">
          <w:rPr>
            <w:rFonts w:ascii="Times New Roman" w:hAnsi="Times New Roman" w:cs="Times New Roman"/>
            <w:sz w:val="22"/>
            <w:szCs w:val="22"/>
          </w:rPr>
          <w:delText xml:space="preserve">since </w:delText>
        </w:r>
      </w:del>
      <w:r w:rsidRPr="00AF53ED">
        <w:rPr>
          <w:rFonts w:ascii="Times New Roman" w:hAnsi="Times New Roman" w:cs="Times New Roman"/>
          <w:sz w:val="22"/>
          <w:szCs w:val="22"/>
        </w:rPr>
        <w:t xml:space="preserve">all the </w:t>
      </w:r>
      <w:del w:id="109" w:author="Microsoft Office User" w:date="2017-07-23T19:55:00Z">
        <w:r w:rsidRPr="00AF53ED" w:rsidDel="00112BF8">
          <w:rPr>
            <w:rFonts w:ascii="Times New Roman" w:hAnsi="Times New Roman" w:cs="Times New Roman"/>
            <w:sz w:val="22"/>
            <w:szCs w:val="22"/>
          </w:rPr>
          <w:delText xml:space="preserve">comb </w:delText>
        </w:r>
      </w:del>
      <w:ins w:id="110" w:author="Microsoft Office User" w:date="2017-07-23T19:55:00Z">
        <w:r w:rsidR="00112BF8">
          <w:rPr>
            <w:rFonts w:ascii="Times New Roman" w:hAnsi="Times New Roman" w:cs="Times New Roman"/>
            <w:sz w:val="22"/>
            <w:szCs w:val="22"/>
          </w:rPr>
          <w:t>left</w:t>
        </w:r>
        <w:r w:rsidR="00112BF8" w:rsidRPr="00AF53ED">
          <w:rPr>
            <w:rFonts w:ascii="Times New Roman" w:hAnsi="Times New Roman" w:cs="Times New Roman"/>
            <w:sz w:val="22"/>
            <w:szCs w:val="22"/>
          </w:rPr>
          <w:t xml:space="preserve"> </w:t>
        </w:r>
      </w:ins>
      <w:r w:rsidRPr="00AF53ED">
        <w:rPr>
          <w:rFonts w:ascii="Times New Roman" w:hAnsi="Times New Roman" w:cs="Times New Roman"/>
          <w:sz w:val="22"/>
          <w:szCs w:val="22"/>
        </w:rPr>
        <w:t xml:space="preserve">fingers move toward the stator coherently. </w:t>
      </w:r>
    </w:p>
    <w:p w14:paraId="29128B5B" w14:textId="77777777" w:rsidR="005B0E88" w:rsidRPr="00AF53ED" w:rsidRDefault="005B0E88" w:rsidP="00984483">
      <w:pPr>
        <w:spacing w:line="480" w:lineRule="auto"/>
        <w:rPr>
          <w:rFonts w:ascii="Times New Roman" w:hAnsi="Times New Roman" w:cs="Times New Roman"/>
          <w:sz w:val="22"/>
          <w:szCs w:val="22"/>
        </w:rPr>
      </w:pPr>
    </w:p>
    <w:p w14:paraId="4778F202" w14:textId="6D481518" w:rsidR="005B0E88" w:rsidRPr="00AF53ED" w:rsidRDefault="005B0E88" w:rsidP="00984483">
      <w:pPr>
        <w:spacing w:line="480" w:lineRule="auto"/>
        <w:rPr>
          <w:rFonts w:ascii="Times New Roman" w:hAnsi="Times New Roman" w:cs="Times New Roman"/>
          <w:bCs/>
          <w:iCs/>
          <w:sz w:val="22"/>
          <w:szCs w:val="22"/>
        </w:rPr>
      </w:pPr>
      <w:r w:rsidRPr="00AF53ED">
        <w:rPr>
          <w:rFonts w:ascii="Times New Roman" w:hAnsi="Times New Roman" w:cs="Times New Roman"/>
          <w:sz w:val="22"/>
          <w:szCs w:val="22"/>
        </w:rPr>
        <w:t xml:space="preserve">The optimization used </w:t>
      </w:r>
      <w:proofErr w:type="spellStart"/>
      <w:r w:rsidRPr="00AF53ED">
        <w:rPr>
          <w:rFonts w:ascii="Times New Roman" w:hAnsi="Times New Roman" w:cs="Times New Roman"/>
          <w:sz w:val="22"/>
          <w:szCs w:val="22"/>
        </w:rPr>
        <w:t>Nelder</w:t>
      </w:r>
      <w:proofErr w:type="spellEnd"/>
      <w:r w:rsidRPr="00AF53ED">
        <w:rPr>
          <w:rFonts w:ascii="Times New Roman" w:hAnsi="Times New Roman" w:cs="Times New Roman"/>
          <w:sz w:val="22"/>
          <w:szCs w:val="22"/>
        </w:rPr>
        <w:t xml:space="preserve">-Mead method to obtain the better performance of the comb drive accelerator. The variable in the optimization is the length of the suspension spring </w:t>
      </w:r>
      <w:bookmarkStart w:id="111" w:name="OLE_LINK9"/>
      <w:bookmarkStart w:id="112" w:name="OLE_LINK10"/>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l</m:t>
            </m:r>
          </m:e>
          <m:sub>
            <m:r>
              <m:rPr>
                <m:sty m:val="bi"/>
              </m:rPr>
              <w:rPr>
                <w:rFonts w:ascii="Cambria Math" w:hAnsi="Cambria Math" w:cs="Times New Roman"/>
                <w:sz w:val="22"/>
                <w:szCs w:val="22"/>
              </w:rPr>
              <m:t>f</m:t>
            </m:r>
          </m:sub>
        </m:sSub>
      </m:oMath>
      <w:r w:rsidRPr="00AF53ED">
        <w:rPr>
          <w:rFonts w:ascii="Times New Roman" w:hAnsi="Times New Roman" w:cs="Times New Roman"/>
          <w:b/>
          <w:bCs/>
          <w:iCs/>
          <w:sz w:val="22"/>
          <w:szCs w:val="22"/>
        </w:rPr>
        <w:t xml:space="preserve"> </w:t>
      </w:r>
      <w:bookmarkEnd w:id="111"/>
      <w:bookmarkEnd w:id="112"/>
      <w:r w:rsidRPr="00AF53ED">
        <w:rPr>
          <w:rFonts w:ascii="Times New Roman" w:hAnsi="Times New Roman" w:cs="Times New Roman"/>
          <w:b/>
          <w:bCs/>
          <w:iCs/>
          <w:sz w:val="22"/>
          <w:szCs w:val="22"/>
        </w:rPr>
        <w:t xml:space="preserve">. </w:t>
      </w:r>
      <w:r w:rsidRPr="00AF53ED">
        <w:rPr>
          <w:rFonts w:ascii="Times New Roman" w:hAnsi="Times New Roman" w:cs="Times New Roman"/>
          <w:bCs/>
          <w:iCs/>
          <w:sz w:val="22"/>
          <w:szCs w:val="22"/>
        </w:rPr>
        <w:t xml:space="preserve">The constraint boundary of </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l</m:t>
            </m:r>
          </m:e>
          <m:sub>
            <m:r>
              <m:rPr>
                <m:sty m:val="bi"/>
              </m:rPr>
              <w:rPr>
                <w:rFonts w:ascii="Cambria Math" w:hAnsi="Cambria Math" w:cs="Times New Roman"/>
                <w:sz w:val="22"/>
                <w:szCs w:val="22"/>
              </w:rPr>
              <m:t>f</m:t>
            </m:r>
          </m:sub>
        </m:sSub>
      </m:oMath>
      <w:r w:rsidRPr="00AF53ED">
        <w:rPr>
          <w:rFonts w:ascii="Times New Roman" w:hAnsi="Times New Roman" w:cs="Times New Roman"/>
          <w:b/>
          <w:bCs/>
          <w:iCs/>
          <w:sz w:val="22"/>
          <w:szCs w:val="22"/>
        </w:rPr>
        <w:t xml:space="preserve"> </w:t>
      </w:r>
      <w:r w:rsidRPr="00AF53ED">
        <w:rPr>
          <w:rFonts w:ascii="Times New Roman" w:hAnsi="Times New Roman" w:cs="Times New Roman"/>
          <w:bCs/>
          <w:iCs/>
          <w:sz w:val="22"/>
          <w:szCs w:val="22"/>
        </w:rPr>
        <w:t>is set up to</w:t>
      </w:r>
      <w:r w:rsidRPr="00AF53ED">
        <w:rPr>
          <w:rFonts w:ascii="Times New Roman" w:hAnsi="Times New Roman" w:cs="Times New Roman"/>
          <w:b/>
          <w:bCs/>
          <w:iCs/>
          <w:sz w:val="22"/>
          <w:szCs w:val="22"/>
        </w:rPr>
        <w:t xml:space="preserve"> </w:t>
      </w:r>
      <w:r w:rsidRPr="00AF53ED">
        <w:rPr>
          <w:rFonts w:ascii="Times New Roman" w:hAnsi="Times New Roman" w:cs="Times New Roman"/>
          <w:bCs/>
          <w:iCs/>
          <w:sz w:val="22"/>
          <w:szCs w:val="22"/>
        </w:rPr>
        <w:t>vary from 180 µm to 200</w:t>
      </w:r>
      <w:r w:rsidRPr="00AF53ED">
        <w:rPr>
          <w:rFonts w:ascii="Times New Roman" w:hAnsi="Times New Roman" w:cs="Times New Roman"/>
          <w:bCs/>
          <w:i/>
          <w:iCs/>
          <w:sz w:val="22"/>
          <w:szCs w:val="22"/>
        </w:rPr>
        <w:t xml:space="preserve"> </w:t>
      </w:r>
      <w:r w:rsidRPr="00AF53ED">
        <w:rPr>
          <w:rFonts w:ascii="Times New Roman" w:hAnsi="Times New Roman" w:cs="Times New Roman"/>
          <w:bCs/>
          <w:iCs/>
          <w:sz w:val="22"/>
          <w:szCs w:val="22"/>
        </w:rPr>
        <w:t xml:space="preserve">µm, while </w:t>
      </w:r>
      <w:bookmarkStart w:id="113" w:name="OLE_LINK14"/>
      <w:bookmarkStart w:id="114" w:name="OLE_LINK15"/>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l</m:t>
            </m:r>
          </m:e>
          <m:sub>
            <m:r>
              <m:rPr>
                <m:sty m:val="bi"/>
              </m:rPr>
              <w:rPr>
                <w:rFonts w:ascii="Cambria Math" w:hAnsi="Cambria Math" w:cs="Times New Roman"/>
                <w:sz w:val="22"/>
                <w:szCs w:val="22"/>
              </w:rPr>
              <m:t>s</m:t>
            </m:r>
          </m:sub>
        </m:sSub>
      </m:oMath>
      <w:bookmarkEnd w:id="113"/>
      <w:bookmarkEnd w:id="114"/>
      <w:r w:rsidRPr="00AF53ED">
        <w:rPr>
          <w:rFonts w:ascii="Times New Roman" w:hAnsi="Times New Roman" w:cs="Times New Roman"/>
          <w:b/>
          <w:bCs/>
          <w:iCs/>
          <w:sz w:val="22"/>
          <w:szCs w:val="22"/>
        </w:rPr>
        <w:t xml:space="preserve"> </w:t>
      </w:r>
      <w:r w:rsidRPr="00AF53ED">
        <w:rPr>
          <w:rFonts w:ascii="Times New Roman" w:hAnsi="Times New Roman" w:cs="Times New Roman"/>
          <w:bCs/>
          <w:iCs/>
          <w:sz w:val="22"/>
          <w:szCs w:val="22"/>
        </w:rPr>
        <w:t xml:space="preserve">varies from 80 µm to 120 µm. The goal of the optimization is to get the frequency of the translational mode to as close as 10000 Hz. Therefore, the objective of the optimization is the square of the difference between the translational mode frequency and the designated 10000 Hz. The math is to minimize this objective while </w:t>
      </w:r>
      <w:r w:rsidR="00656F9D" w:rsidRPr="00AF53ED">
        <w:rPr>
          <w:rFonts w:ascii="Times New Roman" w:hAnsi="Times New Roman" w:cs="Times New Roman"/>
          <w:bCs/>
          <w:iCs/>
          <w:sz w:val="22"/>
          <w:szCs w:val="22"/>
        </w:rPr>
        <w:t>using</w:t>
      </w:r>
      <w:r w:rsidRPr="00AF53ED">
        <w:rPr>
          <w:rFonts w:ascii="Times New Roman" w:hAnsi="Times New Roman" w:cs="Times New Roman"/>
          <w:bCs/>
          <w:iCs/>
          <w:sz w:val="22"/>
          <w:szCs w:val="22"/>
        </w:rPr>
        <w:t xml:space="preserve"> </w:t>
      </w:r>
      <w:r w:rsidR="00656F9D" w:rsidRPr="00AF53ED">
        <w:rPr>
          <w:rFonts w:ascii="Times New Roman" w:hAnsi="Times New Roman" w:cs="Times New Roman"/>
          <w:bCs/>
          <w:iCs/>
          <w:sz w:val="22"/>
          <w:szCs w:val="22"/>
        </w:rPr>
        <w:t>different</w:t>
      </w:r>
      <w:r w:rsidRPr="00AF53ED">
        <w:rPr>
          <w:rFonts w:ascii="Times New Roman" w:hAnsi="Times New Roman" w:cs="Times New Roman"/>
          <w:bCs/>
          <w:iCs/>
          <w:sz w:val="22"/>
          <w:szCs w:val="22"/>
        </w:rPr>
        <w:t xml:space="preserve"> geometries of the comb drive. Represented </w:t>
      </w:r>
      <w:r w:rsidRPr="00AF53ED">
        <w:rPr>
          <w:rFonts w:ascii="Times New Roman" w:hAnsi="Times New Roman" w:cs="Times New Roman"/>
          <w:sz w:val="22"/>
          <w:szCs w:val="22"/>
        </w:rPr>
        <w:t xml:space="preserve">results of the optimization are shown in </w:t>
      </w:r>
      <w:r w:rsidRPr="00AF53ED">
        <w:rPr>
          <w:rFonts w:ascii="Times New Roman" w:hAnsi="Times New Roman" w:cs="Times New Roman"/>
          <w:i/>
          <w:sz w:val="22"/>
          <w:szCs w:val="22"/>
        </w:rPr>
        <w:t>Table 1.</w:t>
      </w:r>
      <w:r w:rsidRPr="00AF53ED">
        <w:rPr>
          <w:rFonts w:ascii="Times New Roman" w:hAnsi="Times New Roman" w:cs="Times New Roman"/>
          <w:bCs/>
          <w:iCs/>
          <w:sz w:val="22"/>
          <w:szCs w:val="22"/>
        </w:rPr>
        <w:t xml:space="preserve"> </w:t>
      </w:r>
    </w:p>
    <w:p w14:paraId="479C41DC" w14:textId="795128B9" w:rsidR="007E35A9" w:rsidRPr="00AF53ED" w:rsidRDefault="007E35A9" w:rsidP="00984483">
      <w:pPr>
        <w:spacing w:line="480" w:lineRule="auto"/>
        <w:jc w:val="center"/>
        <w:rPr>
          <w:rFonts w:ascii="Times New Roman" w:hAnsi="Times New Roman" w:cs="Times New Roman"/>
          <w:bCs/>
          <w:i/>
          <w:iCs/>
          <w:sz w:val="22"/>
          <w:szCs w:val="22"/>
        </w:rPr>
      </w:pPr>
      <w:r w:rsidRPr="00112BF8">
        <w:rPr>
          <w:rFonts w:ascii="Times New Roman" w:hAnsi="Times New Roman" w:cs="Times New Roman"/>
          <w:bCs/>
          <w:i/>
          <w:iCs/>
          <w:sz w:val="22"/>
          <w:szCs w:val="22"/>
          <w:highlight w:val="yellow"/>
          <w:rPrChange w:id="115" w:author="Microsoft Office User" w:date="2017-07-23T19:56:00Z">
            <w:rPr>
              <w:rFonts w:ascii="Times New Roman" w:hAnsi="Times New Roman" w:cs="Times New Roman"/>
              <w:bCs/>
              <w:i/>
              <w:iCs/>
              <w:sz w:val="22"/>
              <w:szCs w:val="22"/>
            </w:rPr>
          </w:rPrChange>
        </w:rPr>
        <w:t xml:space="preserve">Table </w:t>
      </w:r>
      <w:commentRangeStart w:id="116"/>
      <w:r w:rsidRPr="00112BF8">
        <w:rPr>
          <w:rFonts w:ascii="Times New Roman" w:hAnsi="Times New Roman" w:cs="Times New Roman"/>
          <w:bCs/>
          <w:i/>
          <w:iCs/>
          <w:sz w:val="22"/>
          <w:szCs w:val="22"/>
          <w:highlight w:val="yellow"/>
          <w:rPrChange w:id="117" w:author="Microsoft Office User" w:date="2017-07-23T19:56:00Z">
            <w:rPr>
              <w:rFonts w:ascii="Times New Roman" w:hAnsi="Times New Roman" w:cs="Times New Roman"/>
              <w:bCs/>
              <w:i/>
              <w:iCs/>
              <w:sz w:val="22"/>
              <w:szCs w:val="22"/>
            </w:rPr>
          </w:rPrChange>
        </w:rPr>
        <w:t>1</w:t>
      </w:r>
      <w:commentRangeEnd w:id="116"/>
      <w:r w:rsidR="00112BF8">
        <w:rPr>
          <w:rStyle w:val="CommentReference"/>
          <w:lang w:eastAsia="en-US"/>
        </w:rPr>
        <w:commentReference w:id="116"/>
      </w:r>
    </w:p>
    <w:p w14:paraId="04CA75B4" w14:textId="399435F2" w:rsidR="007E35A9" w:rsidRPr="00AF53ED" w:rsidRDefault="007E35A9" w:rsidP="00984483">
      <w:pPr>
        <w:spacing w:line="480" w:lineRule="auto"/>
        <w:jc w:val="center"/>
        <w:rPr>
          <w:rFonts w:ascii="Times New Roman" w:hAnsi="Times New Roman" w:cs="Times New Roman"/>
          <w:bCs/>
          <w:iCs/>
          <w:sz w:val="22"/>
          <w:szCs w:val="22"/>
        </w:rPr>
      </w:pPr>
      <w:r w:rsidRPr="00AF53ED">
        <w:rPr>
          <w:rFonts w:ascii="Times New Roman" w:hAnsi="Times New Roman" w:cs="Times New Roman"/>
          <w:i/>
          <w:sz w:val="22"/>
          <w:szCs w:val="22"/>
        </w:rPr>
        <w:t>The optimization results</w:t>
      </w:r>
    </w:p>
    <w:p w14:paraId="4CF54E51" w14:textId="05E03272" w:rsidR="005A4157" w:rsidRPr="00AF53ED" w:rsidRDefault="00A3149A" w:rsidP="00984483">
      <w:pPr>
        <w:spacing w:line="480" w:lineRule="auto"/>
        <w:jc w:val="center"/>
        <w:rPr>
          <w:rFonts w:ascii="Times New Roman" w:hAnsi="Times New Roman" w:cs="Times New Roman"/>
          <w:sz w:val="22"/>
          <w:szCs w:val="22"/>
        </w:rPr>
      </w:pPr>
      <w:r w:rsidRPr="00AF53ED">
        <w:rPr>
          <w:rFonts w:ascii="Times New Roman" w:hAnsi="Times New Roman" w:cs="Times New Roman"/>
          <w:noProof/>
          <w:sz w:val="22"/>
          <w:szCs w:val="22"/>
          <w:lang w:eastAsia="en-US"/>
        </w:rPr>
        <w:drawing>
          <wp:inline distT="0" distB="0" distL="0" distR="0" wp14:anchorId="742C926C" wp14:editId="58101882">
            <wp:extent cx="4103789" cy="1717040"/>
            <wp:effectExtent l="0" t="0" r="1143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5113" cy="1717594"/>
                    </a:xfrm>
                    <a:prstGeom prst="rect">
                      <a:avLst/>
                    </a:prstGeom>
                  </pic:spPr>
                </pic:pic>
              </a:graphicData>
            </a:graphic>
          </wp:inline>
        </w:drawing>
      </w:r>
    </w:p>
    <w:p w14:paraId="6A926395" w14:textId="77777777" w:rsidR="003B37CB" w:rsidRPr="00AF53ED" w:rsidRDefault="003B37CB" w:rsidP="00984483">
      <w:pPr>
        <w:spacing w:line="480" w:lineRule="auto"/>
        <w:rPr>
          <w:rFonts w:ascii="Times New Roman" w:hAnsi="Times New Roman" w:cs="Times New Roman"/>
          <w:i/>
          <w:sz w:val="22"/>
          <w:szCs w:val="22"/>
        </w:rPr>
      </w:pPr>
    </w:p>
    <w:p w14:paraId="2E3B7DDB" w14:textId="46BB50C6" w:rsidR="00292A1C" w:rsidRPr="00AF53ED" w:rsidRDefault="00292A1C" w:rsidP="00984483">
      <w:pPr>
        <w:spacing w:line="480" w:lineRule="auto"/>
        <w:rPr>
          <w:rFonts w:ascii="Times New Roman" w:hAnsi="Times New Roman" w:cs="Times New Roman"/>
          <w:bCs/>
          <w:iCs/>
          <w:sz w:val="22"/>
          <w:szCs w:val="22"/>
        </w:rPr>
      </w:pPr>
      <w:r w:rsidRPr="00AF53ED">
        <w:rPr>
          <w:rFonts w:ascii="Times New Roman" w:hAnsi="Times New Roman" w:cs="Times New Roman"/>
          <w:sz w:val="22"/>
          <w:szCs w:val="22"/>
        </w:rPr>
        <w:t xml:space="preserve">It can be found that, when </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l</m:t>
            </m:r>
          </m:e>
          <m:sub>
            <m:r>
              <m:rPr>
                <m:sty m:val="bi"/>
              </m:rPr>
              <w:rPr>
                <w:rFonts w:ascii="Cambria Math" w:hAnsi="Cambria Math" w:cs="Times New Roman"/>
                <w:sz w:val="22"/>
                <w:szCs w:val="22"/>
              </w:rPr>
              <m:t>f</m:t>
            </m:r>
          </m:sub>
        </m:sSub>
      </m:oMath>
      <w:r w:rsidRPr="00AF53ED">
        <w:rPr>
          <w:rFonts w:ascii="Times New Roman" w:hAnsi="Times New Roman" w:cs="Times New Roman"/>
          <w:b/>
          <w:bCs/>
          <w:iCs/>
          <w:sz w:val="22"/>
          <w:szCs w:val="22"/>
        </w:rPr>
        <w:t xml:space="preserve"> </w:t>
      </w:r>
      <w:r w:rsidRPr="00AF53ED">
        <w:rPr>
          <w:rFonts w:ascii="Times New Roman" w:hAnsi="Times New Roman" w:cs="Times New Roman"/>
          <w:sz w:val="22"/>
          <w:szCs w:val="22"/>
        </w:rPr>
        <w:t>equal</w:t>
      </w:r>
      <w:ins w:id="118" w:author="Microsoft Office User" w:date="2017-07-23T19:56:00Z">
        <w:r w:rsidR="00112BF8">
          <w:rPr>
            <w:rFonts w:ascii="Times New Roman" w:hAnsi="Times New Roman" w:cs="Times New Roman"/>
            <w:sz w:val="22"/>
            <w:szCs w:val="22"/>
          </w:rPr>
          <w:t>s</w:t>
        </w:r>
      </w:ins>
      <w:r w:rsidRPr="00AF53ED">
        <w:rPr>
          <w:rFonts w:ascii="Times New Roman" w:hAnsi="Times New Roman" w:cs="Times New Roman"/>
          <w:sz w:val="22"/>
          <w:szCs w:val="22"/>
        </w:rPr>
        <w:t xml:space="preserve"> to 2 µm with 1.2 µm </w:t>
      </w:r>
      <m:oMath>
        <m:sSub>
          <m:sSubPr>
            <m:ctrlPr>
              <w:rPr>
                <w:rFonts w:ascii="Cambria Math" w:hAnsi="Cambria Math" w:cs="Times New Roman"/>
                <w:b/>
                <w:bCs/>
                <w:i/>
                <w:iCs/>
                <w:sz w:val="22"/>
                <w:szCs w:val="22"/>
              </w:rPr>
            </m:ctrlPr>
          </m:sSubPr>
          <m:e>
            <m:r>
              <m:rPr>
                <m:sty m:val="bi"/>
              </m:rPr>
              <w:rPr>
                <w:rFonts w:ascii="Cambria Math" w:hAnsi="Cambria Math" w:cs="Times New Roman"/>
                <w:sz w:val="22"/>
                <w:szCs w:val="22"/>
              </w:rPr>
              <m:t>l</m:t>
            </m:r>
          </m:e>
          <m:sub>
            <m:r>
              <m:rPr>
                <m:sty m:val="bi"/>
              </m:rPr>
              <w:rPr>
                <w:rFonts w:ascii="Cambria Math" w:hAnsi="Cambria Math" w:cs="Times New Roman"/>
                <w:sz w:val="22"/>
                <w:szCs w:val="22"/>
              </w:rPr>
              <m:t>s</m:t>
            </m:r>
          </m:sub>
        </m:sSub>
      </m:oMath>
      <w:r w:rsidRPr="00AF53ED">
        <w:rPr>
          <w:rFonts w:ascii="Times New Roman" w:hAnsi="Times New Roman" w:cs="Times New Roman"/>
          <w:bCs/>
          <w:iCs/>
          <w:sz w:val="22"/>
          <w:szCs w:val="22"/>
        </w:rPr>
        <w:t xml:space="preserve">, the Eigen frequency is closest to the 10000Hz where our design goal is achieved. </w:t>
      </w:r>
    </w:p>
    <w:p w14:paraId="3B580048" w14:textId="77777777" w:rsidR="00292A1C" w:rsidRPr="00AF53ED" w:rsidRDefault="00292A1C" w:rsidP="00984483">
      <w:pPr>
        <w:spacing w:line="480" w:lineRule="auto"/>
        <w:rPr>
          <w:rFonts w:ascii="Times New Roman" w:hAnsi="Times New Roman" w:cs="Times New Roman"/>
          <w:bCs/>
          <w:iCs/>
          <w:sz w:val="22"/>
          <w:szCs w:val="22"/>
        </w:rPr>
      </w:pPr>
    </w:p>
    <w:p w14:paraId="3A0F9174" w14:textId="12E8FF52" w:rsidR="00292A1C" w:rsidRPr="00AF53ED" w:rsidRDefault="00292A1C" w:rsidP="00984483">
      <w:pPr>
        <w:spacing w:line="480" w:lineRule="auto"/>
        <w:rPr>
          <w:rFonts w:ascii="Times New Roman" w:hAnsi="Times New Roman" w:cs="Times New Roman"/>
          <w:bCs/>
          <w:iCs/>
          <w:sz w:val="22"/>
          <w:szCs w:val="22"/>
        </w:rPr>
      </w:pPr>
      <w:r w:rsidRPr="00AF53ED">
        <w:rPr>
          <w:rFonts w:ascii="Times New Roman" w:hAnsi="Times New Roman" w:cs="Times New Roman"/>
          <w:bCs/>
          <w:iCs/>
          <w:sz w:val="22"/>
          <w:szCs w:val="22"/>
        </w:rPr>
        <w:t>After adapting all the parameters from the optimization, we built the optimized design (</w:t>
      </w:r>
      <w:r w:rsidRPr="00AF53ED">
        <w:rPr>
          <w:rFonts w:ascii="Times New Roman" w:hAnsi="Times New Roman" w:cs="Times New Roman"/>
          <w:b/>
          <w:bCs/>
          <w:i/>
          <w:iCs/>
          <w:sz w:val="22"/>
          <w:szCs w:val="22"/>
        </w:rPr>
        <w:t>OD</w:t>
      </w:r>
      <w:r w:rsidRPr="00AF53ED">
        <w:rPr>
          <w:rFonts w:ascii="Times New Roman" w:hAnsi="Times New Roman" w:cs="Times New Roman"/>
          <w:bCs/>
          <w:iCs/>
          <w:sz w:val="22"/>
          <w:szCs w:val="22"/>
        </w:rPr>
        <w:t>) and test</w:t>
      </w:r>
      <w:ins w:id="119" w:author="Microsoft Office User" w:date="2017-07-23T21:08:00Z">
        <w:r w:rsidR="00524A25">
          <w:rPr>
            <w:rFonts w:ascii="Times New Roman" w:hAnsi="Times New Roman" w:cs="Times New Roman"/>
            <w:bCs/>
            <w:iCs/>
            <w:sz w:val="22"/>
            <w:szCs w:val="22"/>
          </w:rPr>
          <w:t>ed</w:t>
        </w:r>
      </w:ins>
      <w:r w:rsidRPr="00AF53ED">
        <w:rPr>
          <w:rFonts w:ascii="Times New Roman" w:hAnsi="Times New Roman" w:cs="Times New Roman"/>
          <w:bCs/>
          <w:iCs/>
          <w:sz w:val="22"/>
          <w:szCs w:val="22"/>
        </w:rPr>
        <w:t xml:space="preserve"> the new design to compared its performance with our original design. Comparison of the displacement is shown in T</w:t>
      </w:r>
      <w:r w:rsidRPr="00AF53ED">
        <w:rPr>
          <w:rFonts w:ascii="Times New Roman" w:hAnsi="Times New Roman" w:cs="Times New Roman"/>
          <w:bCs/>
          <w:i/>
          <w:iCs/>
          <w:sz w:val="22"/>
          <w:szCs w:val="22"/>
        </w:rPr>
        <w:t>able 2</w:t>
      </w:r>
      <w:r w:rsidRPr="00AF53ED">
        <w:rPr>
          <w:rFonts w:ascii="Times New Roman" w:hAnsi="Times New Roman" w:cs="Times New Roman"/>
          <w:bCs/>
          <w:iCs/>
          <w:sz w:val="22"/>
          <w:szCs w:val="22"/>
        </w:rPr>
        <w:t>. Fig.</w:t>
      </w:r>
      <w:r w:rsidR="00180732" w:rsidRPr="00AF53ED">
        <w:rPr>
          <w:rFonts w:ascii="Times New Roman" w:hAnsi="Times New Roman" w:cs="Times New Roman"/>
          <w:bCs/>
          <w:iCs/>
          <w:sz w:val="22"/>
          <w:szCs w:val="22"/>
        </w:rPr>
        <w:t>6 shows</w:t>
      </w:r>
      <w:r w:rsidRPr="00AF53ED">
        <w:rPr>
          <w:rFonts w:ascii="Times New Roman" w:hAnsi="Times New Roman" w:cs="Times New Roman"/>
          <w:bCs/>
          <w:iCs/>
          <w:sz w:val="22"/>
          <w:szCs w:val="22"/>
        </w:rPr>
        <w:t xml:space="preserve"> the difference performance between </w:t>
      </w:r>
      <w:r w:rsidRPr="00AF53ED">
        <w:rPr>
          <w:rFonts w:ascii="Times New Roman" w:hAnsi="Times New Roman" w:cs="Times New Roman"/>
          <w:b/>
          <w:bCs/>
          <w:i/>
          <w:iCs/>
          <w:sz w:val="22"/>
          <w:szCs w:val="22"/>
        </w:rPr>
        <w:t>PD</w:t>
      </w:r>
      <w:r w:rsidRPr="00AF53ED">
        <w:rPr>
          <w:rFonts w:ascii="Times New Roman" w:hAnsi="Times New Roman" w:cs="Times New Roman"/>
          <w:bCs/>
          <w:iCs/>
          <w:sz w:val="22"/>
          <w:szCs w:val="22"/>
        </w:rPr>
        <w:t xml:space="preserve"> and </w:t>
      </w:r>
      <w:r w:rsidRPr="00AF53ED">
        <w:rPr>
          <w:rFonts w:ascii="Times New Roman" w:hAnsi="Times New Roman" w:cs="Times New Roman"/>
          <w:b/>
          <w:bCs/>
          <w:i/>
          <w:iCs/>
          <w:sz w:val="22"/>
          <w:szCs w:val="22"/>
        </w:rPr>
        <w:t xml:space="preserve">OD </w:t>
      </w:r>
      <w:r w:rsidRPr="00AF53ED">
        <w:rPr>
          <w:rFonts w:ascii="Times New Roman" w:hAnsi="Times New Roman" w:cs="Times New Roman"/>
          <w:bCs/>
          <w:iCs/>
          <w:sz w:val="22"/>
          <w:szCs w:val="22"/>
        </w:rPr>
        <w:t xml:space="preserve">in the frequency range of the rocket chamber. </w:t>
      </w:r>
    </w:p>
    <w:p w14:paraId="771452AD" w14:textId="45D522D6" w:rsidR="00664F4B" w:rsidRPr="00AF53ED" w:rsidRDefault="00664F4B" w:rsidP="00984483">
      <w:pPr>
        <w:spacing w:line="480" w:lineRule="auto"/>
        <w:jc w:val="center"/>
        <w:rPr>
          <w:rFonts w:ascii="Times New Roman" w:hAnsi="Times New Roman" w:cs="Times New Roman"/>
          <w:bCs/>
          <w:i/>
          <w:iCs/>
          <w:sz w:val="22"/>
          <w:szCs w:val="22"/>
        </w:rPr>
      </w:pPr>
      <w:r w:rsidRPr="00AF53ED">
        <w:rPr>
          <w:rFonts w:ascii="Times New Roman" w:hAnsi="Times New Roman" w:cs="Times New Roman"/>
          <w:bCs/>
          <w:i/>
          <w:iCs/>
          <w:sz w:val="22"/>
          <w:szCs w:val="22"/>
        </w:rPr>
        <w:t>Table</w:t>
      </w:r>
      <w:r w:rsidR="00D51B30" w:rsidRPr="00AF53ED">
        <w:rPr>
          <w:rFonts w:ascii="Times New Roman" w:hAnsi="Times New Roman" w:cs="Times New Roman"/>
          <w:bCs/>
          <w:i/>
          <w:iCs/>
          <w:sz w:val="22"/>
          <w:szCs w:val="22"/>
        </w:rPr>
        <w:t xml:space="preserve"> 2</w:t>
      </w:r>
    </w:p>
    <w:p w14:paraId="5D284E89" w14:textId="6E59B881" w:rsidR="00291600" w:rsidRPr="00AF53ED" w:rsidRDefault="00291600" w:rsidP="00984483">
      <w:pPr>
        <w:spacing w:line="480" w:lineRule="auto"/>
        <w:jc w:val="center"/>
        <w:rPr>
          <w:rFonts w:ascii="Times New Roman" w:hAnsi="Times New Roman" w:cs="Times New Roman"/>
          <w:b/>
          <w:bCs/>
          <w:iCs/>
          <w:sz w:val="22"/>
          <w:szCs w:val="22"/>
        </w:rPr>
      </w:pPr>
      <w:r w:rsidRPr="00AF53ED">
        <w:rPr>
          <w:rFonts w:ascii="Times New Roman" w:hAnsi="Times New Roman" w:cs="Times New Roman"/>
          <w:bCs/>
          <w:i/>
          <w:iCs/>
          <w:sz w:val="22"/>
          <w:szCs w:val="22"/>
        </w:rPr>
        <w:t>The relation between frequency and displacement of PD and OD</w:t>
      </w:r>
    </w:p>
    <w:p w14:paraId="01FA9482" w14:textId="3942F12B" w:rsidR="00E26E05" w:rsidRPr="00AF53ED" w:rsidRDefault="00130DFF" w:rsidP="00984483">
      <w:pPr>
        <w:spacing w:line="480" w:lineRule="auto"/>
        <w:jc w:val="center"/>
        <w:rPr>
          <w:rFonts w:ascii="Times New Roman" w:hAnsi="Times New Roman" w:cs="Times New Roman"/>
          <w:bCs/>
          <w:iCs/>
          <w:sz w:val="22"/>
          <w:szCs w:val="22"/>
        </w:rPr>
      </w:pPr>
      <w:r w:rsidRPr="00AF53ED">
        <w:rPr>
          <w:rFonts w:ascii="Times New Roman" w:hAnsi="Times New Roman" w:cs="Times New Roman"/>
          <w:bCs/>
          <w:iCs/>
          <w:noProof/>
          <w:sz w:val="22"/>
          <w:szCs w:val="22"/>
          <w:lang w:eastAsia="en-US"/>
        </w:rPr>
        <w:drawing>
          <wp:inline distT="0" distB="0" distL="0" distR="0" wp14:anchorId="582AD04B" wp14:editId="1F618BDB">
            <wp:extent cx="4391173" cy="3674079"/>
            <wp:effectExtent l="0" t="0" r="317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6500" cy="3686903"/>
                    </a:xfrm>
                    <a:prstGeom prst="rect">
                      <a:avLst/>
                    </a:prstGeom>
                  </pic:spPr>
                </pic:pic>
              </a:graphicData>
            </a:graphic>
          </wp:inline>
        </w:drawing>
      </w:r>
      <w:r w:rsidR="009C2462" w:rsidRPr="00AF53ED">
        <w:rPr>
          <w:rFonts w:ascii="Times New Roman" w:hAnsi="Times New Roman" w:cs="Times New Roman"/>
          <w:bCs/>
          <w:iCs/>
          <w:sz w:val="22"/>
          <w:szCs w:val="22"/>
        </w:rPr>
        <w:t xml:space="preserve"> </w:t>
      </w:r>
      <w:r w:rsidR="00BF5BFE" w:rsidRPr="00AF53ED">
        <w:rPr>
          <w:rFonts w:ascii="Times New Roman" w:hAnsi="Times New Roman" w:cs="Times New Roman"/>
          <w:bCs/>
          <w:iCs/>
          <w:sz w:val="22"/>
          <w:szCs w:val="22"/>
        </w:rPr>
        <w:t xml:space="preserve"> </w:t>
      </w:r>
    </w:p>
    <w:p w14:paraId="3937D8F6" w14:textId="50843C88" w:rsidR="006C6D7E" w:rsidRPr="00AF53ED" w:rsidRDefault="004E0DCF" w:rsidP="00984483">
      <w:pPr>
        <w:spacing w:line="480" w:lineRule="auto"/>
        <w:jc w:val="center"/>
        <w:rPr>
          <w:rFonts w:ascii="Times New Roman" w:hAnsi="Times New Roman" w:cs="Times New Roman"/>
          <w:bCs/>
          <w:i/>
          <w:iCs/>
          <w:sz w:val="22"/>
          <w:szCs w:val="22"/>
        </w:rPr>
      </w:pPr>
      <w:r w:rsidRPr="00AF53ED">
        <w:rPr>
          <w:rFonts w:ascii="Times New Roman" w:hAnsi="Times New Roman" w:cs="Times New Roman"/>
          <w:bCs/>
          <w:i/>
          <w:iCs/>
          <w:noProof/>
          <w:sz w:val="22"/>
          <w:szCs w:val="22"/>
          <w:lang w:eastAsia="en-US"/>
        </w:rPr>
        <w:drawing>
          <wp:inline distT="0" distB="0" distL="0" distR="0" wp14:anchorId="6F3BEFDD" wp14:editId="22174970">
            <wp:extent cx="3754047" cy="3774440"/>
            <wp:effectExtent l="0" t="0" r="5715"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57519" cy="3777930"/>
                    </a:xfrm>
                    <a:prstGeom prst="rect">
                      <a:avLst/>
                    </a:prstGeom>
                  </pic:spPr>
                </pic:pic>
              </a:graphicData>
            </a:graphic>
          </wp:inline>
        </w:drawing>
      </w:r>
      <w:r w:rsidR="00432C2E" w:rsidRPr="00AF53ED">
        <w:rPr>
          <w:rFonts w:ascii="Times New Roman" w:hAnsi="Times New Roman" w:cs="Times New Roman"/>
          <w:bCs/>
          <w:i/>
          <w:iCs/>
          <w:sz w:val="22"/>
          <w:szCs w:val="22"/>
        </w:rPr>
        <w:t xml:space="preserve">  </w:t>
      </w:r>
    </w:p>
    <w:p w14:paraId="61638F7D" w14:textId="5D034364" w:rsidR="005E6461" w:rsidRPr="00AF53ED" w:rsidRDefault="00C23296" w:rsidP="00984483">
      <w:pPr>
        <w:spacing w:line="480" w:lineRule="auto"/>
        <w:jc w:val="center"/>
        <w:rPr>
          <w:rFonts w:ascii="Times New Roman" w:hAnsi="Times New Roman" w:cs="Times New Roman"/>
          <w:bCs/>
          <w:i/>
          <w:iCs/>
          <w:sz w:val="22"/>
          <w:szCs w:val="22"/>
        </w:rPr>
      </w:pPr>
      <w:r w:rsidRPr="00AF53ED">
        <w:rPr>
          <w:rFonts w:ascii="Times New Roman" w:hAnsi="Times New Roman" w:cs="Times New Roman"/>
          <w:bCs/>
          <w:i/>
          <w:iCs/>
          <w:sz w:val="22"/>
          <w:szCs w:val="22"/>
        </w:rPr>
        <w:t xml:space="preserve">Fig. 6 </w:t>
      </w:r>
      <w:r w:rsidR="005E6461" w:rsidRPr="00AF53ED">
        <w:rPr>
          <w:rFonts w:ascii="Times New Roman" w:hAnsi="Times New Roman" w:cs="Times New Roman"/>
          <w:bCs/>
          <w:i/>
          <w:iCs/>
          <w:sz w:val="22"/>
          <w:szCs w:val="22"/>
        </w:rPr>
        <w:t xml:space="preserve">Relation between Frequency and Displacement of PD and OD. </w:t>
      </w:r>
    </w:p>
    <w:p w14:paraId="590454EF" w14:textId="77777777" w:rsidR="00216C99" w:rsidRPr="00AF53ED" w:rsidRDefault="00216C99" w:rsidP="00984483">
      <w:pPr>
        <w:spacing w:line="480" w:lineRule="auto"/>
        <w:rPr>
          <w:rFonts w:ascii="Times New Roman" w:hAnsi="Times New Roman" w:cs="Times New Roman"/>
          <w:bCs/>
          <w:iCs/>
          <w:sz w:val="22"/>
          <w:szCs w:val="22"/>
        </w:rPr>
      </w:pPr>
    </w:p>
    <w:p w14:paraId="6F910F2E" w14:textId="48C588D4" w:rsidR="00822573" w:rsidRPr="00AF53ED" w:rsidRDefault="00822573" w:rsidP="00984483">
      <w:pPr>
        <w:spacing w:line="480" w:lineRule="auto"/>
        <w:rPr>
          <w:rFonts w:ascii="Times New Roman" w:hAnsi="Times New Roman" w:cs="Times New Roman"/>
          <w:bCs/>
          <w:iCs/>
          <w:sz w:val="22"/>
          <w:szCs w:val="22"/>
        </w:rPr>
      </w:pPr>
      <w:r w:rsidRPr="00AF53ED">
        <w:rPr>
          <w:rFonts w:ascii="Times New Roman" w:hAnsi="Times New Roman" w:cs="Times New Roman"/>
          <w:bCs/>
          <w:iCs/>
          <w:sz w:val="22"/>
          <w:szCs w:val="22"/>
        </w:rPr>
        <w:t>Next, we simulated the relation between the applied forces and displacements</w:t>
      </w:r>
      <w:ins w:id="120" w:author="Microsoft Office User" w:date="2017-07-23T21:09:00Z">
        <w:r w:rsidR="007C1BAF">
          <w:rPr>
            <w:rFonts w:ascii="Times New Roman" w:hAnsi="Times New Roman" w:cs="Times New Roman"/>
            <w:bCs/>
            <w:iCs/>
            <w:sz w:val="22"/>
            <w:szCs w:val="22"/>
          </w:rPr>
          <w:t>. T</w:t>
        </w:r>
      </w:ins>
      <w:del w:id="121" w:author="Microsoft Office User" w:date="2017-07-23T21:09:00Z">
        <w:r w:rsidRPr="00AF53ED" w:rsidDel="007C1BAF">
          <w:rPr>
            <w:rFonts w:ascii="Times New Roman" w:hAnsi="Times New Roman" w:cs="Times New Roman"/>
            <w:bCs/>
            <w:iCs/>
            <w:sz w:val="22"/>
            <w:szCs w:val="22"/>
          </w:rPr>
          <w:delText xml:space="preserve"> and t</w:delText>
        </w:r>
      </w:del>
      <w:r w:rsidRPr="00AF53ED">
        <w:rPr>
          <w:rFonts w:ascii="Times New Roman" w:hAnsi="Times New Roman" w:cs="Times New Roman"/>
          <w:bCs/>
          <w:iCs/>
          <w:sz w:val="22"/>
          <w:szCs w:val="22"/>
        </w:rPr>
        <w:t>he results</w:t>
      </w:r>
      <w:ins w:id="122" w:author="Microsoft Office User" w:date="2017-07-23T21:09:00Z">
        <w:r w:rsidR="007C1BAF">
          <w:rPr>
            <w:rFonts w:ascii="Times New Roman" w:hAnsi="Times New Roman" w:cs="Times New Roman"/>
            <w:bCs/>
            <w:iCs/>
            <w:sz w:val="22"/>
            <w:szCs w:val="22"/>
          </w:rPr>
          <w:t xml:space="preserve"> of frequency dependent displacement</w:t>
        </w:r>
      </w:ins>
      <w:r w:rsidRPr="00AF53ED">
        <w:rPr>
          <w:rFonts w:ascii="Times New Roman" w:hAnsi="Times New Roman" w:cs="Times New Roman"/>
          <w:bCs/>
          <w:iCs/>
          <w:sz w:val="22"/>
          <w:szCs w:val="22"/>
        </w:rPr>
        <w:t xml:space="preserve"> are presented in </w:t>
      </w:r>
      <w:r w:rsidRPr="00AF53ED">
        <w:rPr>
          <w:rFonts w:ascii="Times New Roman" w:hAnsi="Times New Roman" w:cs="Times New Roman"/>
          <w:bCs/>
          <w:i/>
          <w:iCs/>
          <w:sz w:val="22"/>
          <w:szCs w:val="22"/>
        </w:rPr>
        <w:t>Table 3</w:t>
      </w:r>
      <w:r w:rsidRPr="00AF53ED">
        <w:rPr>
          <w:rFonts w:ascii="Times New Roman" w:hAnsi="Times New Roman" w:cs="Times New Roman"/>
          <w:bCs/>
          <w:iCs/>
          <w:sz w:val="22"/>
          <w:szCs w:val="22"/>
        </w:rPr>
        <w:t xml:space="preserve">. By applying the same force, the OD has significantly larger displacement than that of PD. Thus, the simple test proves the displacement has ascended after optimization. Even only a small increase in the </w:t>
      </w:r>
      <w:r w:rsidR="00473ACF" w:rsidRPr="00AF53ED">
        <w:rPr>
          <w:rFonts w:ascii="Times New Roman" w:hAnsi="Times New Roman" w:cs="Times New Roman"/>
          <w:bCs/>
          <w:iCs/>
          <w:sz w:val="22"/>
          <w:szCs w:val="22"/>
        </w:rPr>
        <w:t>displacement</w:t>
      </w:r>
      <w:r w:rsidRPr="00AF53ED">
        <w:rPr>
          <w:rFonts w:ascii="Times New Roman" w:hAnsi="Times New Roman" w:cs="Times New Roman"/>
          <w:bCs/>
          <w:iCs/>
          <w:sz w:val="22"/>
          <w:szCs w:val="22"/>
        </w:rPr>
        <w:t xml:space="preserve">, it will increase the electric signal on the micro level. </w:t>
      </w:r>
    </w:p>
    <w:p w14:paraId="0C115E08" w14:textId="77777777" w:rsidR="00662EEB" w:rsidRPr="00AF53ED" w:rsidRDefault="00662EEB" w:rsidP="00984483">
      <w:pPr>
        <w:spacing w:line="480" w:lineRule="auto"/>
        <w:jc w:val="center"/>
        <w:rPr>
          <w:rFonts w:ascii="Times New Roman" w:hAnsi="Times New Roman" w:cs="Times New Roman"/>
          <w:bCs/>
          <w:iCs/>
          <w:sz w:val="22"/>
          <w:szCs w:val="22"/>
        </w:rPr>
      </w:pPr>
      <w:r w:rsidRPr="00AF53ED">
        <w:rPr>
          <w:rFonts w:ascii="Times New Roman" w:hAnsi="Times New Roman" w:cs="Times New Roman"/>
          <w:bCs/>
          <w:iCs/>
          <w:sz w:val="22"/>
          <w:szCs w:val="22"/>
        </w:rPr>
        <w:t>Table 3</w:t>
      </w:r>
    </w:p>
    <w:p w14:paraId="73BFA2AC" w14:textId="77777777" w:rsidR="00BD2874" w:rsidRPr="00AF53ED" w:rsidRDefault="00662EEB" w:rsidP="00984483">
      <w:pPr>
        <w:spacing w:line="480" w:lineRule="auto"/>
        <w:jc w:val="center"/>
        <w:rPr>
          <w:rFonts w:ascii="Times New Roman" w:hAnsi="Times New Roman" w:cs="Times New Roman"/>
          <w:bCs/>
          <w:iCs/>
          <w:sz w:val="22"/>
          <w:szCs w:val="22"/>
        </w:rPr>
      </w:pPr>
      <w:r w:rsidRPr="00AF53ED">
        <w:rPr>
          <w:rFonts w:ascii="Times New Roman" w:hAnsi="Times New Roman" w:cs="Times New Roman"/>
          <w:bCs/>
          <w:i/>
          <w:iCs/>
          <w:sz w:val="22"/>
          <w:szCs w:val="22"/>
        </w:rPr>
        <w:t>The difference between the displacement before and after the optimization.</w:t>
      </w:r>
      <w:r w:rsidR="00285979" w:rsidRPr="00AF53ED">
        <w:rPr>
          <w:rFonts w:ascii="Times New Roman" w:hAnsi="Times New Roman" w:cs="Times New Roman"/>
          <w:bCs/>
          <w:iCs/>
          <w:noProof/>
          <w:sz w:val="22"/>
          <w:szCs w:val="22"/>
          <w:lang w:eastAsia="en-US"/>
        </w:rPr>
        <w:drawing>
          <wp:inline distT="0" distB="0" distL="0" distR="0" wp14:anchorId="2A01A9D1" wp14:editId="5299B28F">
            <wp:extent cx="5727700" cy="31496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149600"/>
                    </a:xfrm>
                    <a:prstGeom prst="rect">
                      <a:avLst/>
                    </a:prstGeom>
                  </pic:spPr>
                </pic:pic>
              </a:graphicData>
            </a:graphic>
          </wp:inline>
        </w:drawing>
      </w:r>
    </w:p>
    <w:p w14:paraId="699CBBA4" w14:textId="77777777" w:rsidR="005A7E8B" w:rsidRPr="00AF53ED" w:rsidRDefault="005A7E8B" w:rsidP="00984483">
      <w:pPr>
        <w:spacing w:line="480" w:lineRule="auto"/>
        <w:rPr>
          <w:rFonts w:ascii="Times New Roman" w:hAnsi="Times New Roman" w:cs="Times New Roman"/>
          <w:bCs/>
          <w:iCs/>
          <w:sz w:val="22"/>
          <w:szCs w:val="22"/>
        </w:rPr>
      </w:pPr>
    </w:p>
    <w:p w14:paraId="2332B2B8" w14:textId="77777777" w:rsidR="00273FA4" w:rsidRPr="00AF53ED" w:rsidRDefault="00273FA4" w:rsidP="00984483">
      <w:pPr>
        <w:spacing w:line="480" w:lineRule="auto"/>
        <w:rPr>
          <w:rFonts w:ascii="Times New Roman" w:hAnsi="Times New Roman" w:cs="Times New Roman"/>
          <w:bCs/>
          <w:iCs/>
          <w:sz w:val="22"/>
          <w:szCs w:val="22"/>
        </w:rPr>
      </w:pPr>
      <w:r w:rsidRPr="00AF53ED">
        <w:rPr>
          <w:rFonts w:ascii="Times New Roman" w:hAnsi="Times New Roman" w:cs="Times New Roman"/>
          <w:bCs/>
          <w:iCs/>
          <w:sz w:val="22"/>
          <w:szCs w:val="22"/>
        </w:rPr>
        <w:t xml:space="preserve">In the static electric domain, the </w:t>
      </w:r>
      <w:r w:rsidRPr="007C1BAF">
        <w:rPr>
          <w:rFonts w:ascii="Times New Roman" w:hAnsi="Times New Roman" w:cs="Times New Roman"/>
          <w:bCs/>
          <w:iCs/>
          <w:sz w:val="22"/>
          <w:szCs w:val="22"/>
          <w:highlight w:val="yellow"/>
          <w:rPrChange w:id="123" w:author="Microsoft Office User" w:date="2017-07-23T21:11:00Z">
            <w:rPr>
              <w:rFonts w:ascii="Times New Roman" w:hAnsi="Times New Roman" w:cs="Times New Roman"/>
              <w:bCs/>
              <w:iCs/>
              <w:sz w:val="22"/>
              <w:szCs w:val="22"/>
            </w:rPr>
          </w:rPrChange>
        </w:rPr>
        <w:t xml:space="preserve">electric field </w:t>
      </w:r>
      <w:commentRangeStart w:id="124"/>
      <w:r w:rsidRPr="007C1BAF">
        <w:rPr>
          <w:rFonts w:ascii="Times New Roman" w:hAnsi="Times New Roman" w:cs="Times New Roman"/>
          <w:b/>
          <w:bCs/>
          <w:iCs/>
          <w:sz w:val="22"/>
          <w:szCs w:val="22"/>
          <w:highlight w:val="yellow"/>
          <w:rPrChange w:id="125" w:author="Microsoft Office User" w:date="2017-07-23T21:11:00Z">
            <w:rPr>
              <w:rFonts w:ascii="Times New Roman" w:hAnsi="Times New Roman" w:cs="Times New Roman"/>
              <w:bCs/>
              <w:iCs/>
              <w:sz w:val="22"/>
              <w:szCs w:val="22"/>
            </w:rPr>
          </w:rPrChange>
        </w:rPr>
        <w:t>E</w:t>
      </w:r>
      <w:commentRangeEnd w:id="124"/>
      <w:r w:rsidR="007C1BAF" w:rsidRPr="007C1BAF">
        <w:rPr>
          <w:rStyle w:val="CommentReference"/>
          <w:highlight w:val="yellow"/>
          <w:lang w:eastAsia="en-US"/>
          <w:rPrChange w:id="126" w:author="Microsoft Office User" w:date="2017-07-23T21:11:00Z">
            <w:rPr>
              <w:rStyle w:val="CommentReference"/>
              <w:lang w:eastAsia="en-US"/>
            </w:rPr>
          </w:rPrChange>
        </w:rPr>
        <w:commentReference w:id="124"/>
      </w:r>
      <w:r w:rsidRPr="00AF53ED">
        <w:rPr>
          <w:rFonts w:ascii="Times New Roman" w:hAnsi="Times New Roman" w:cs="Times New Roman"/>
          <w:bCs/>
          <w:iCs/>
          <w:sz w:val="22"/>
          <w:szCs w:val="22"/>
        </w:rPr>
        <w:t xml:space="preserve"> satisfies the following relation</w:t>
      </w:r>
    </w:p>
    <w:p w14:paraId="6AFF09A5" w14:textId="77777777" w:rsidR="00273FA4" w:rsidRPr="00AF53ED" w:rsidRDefault="00273FA4" w:rsidP="00984483">
      <w:pPr>
        <w:spacing w:line="480" w:lineRule="auto"/>
        <w:jc w:val="right"/>
        <w:rPr>
          <w:rFonts w:ascii="Times New Roman" w:hAnsi="Times New Roman" w:cs="Times New Roman"/>
          <w:bCs/>
          <w:i/>
          <w:iCs/>
          <w:sz w:val="22"/>
          <w:szCs w:val="22"/>
        </w:rPr>
      </w:pPr>
      <w:r w:rsidRPr="00AF53ED">
        <w:rPr>
          <w:rFonts w:ascii="Times New Roman" w:hAnsi="Times New Roman" w:cs="Times New Roman"/>
          <w:bCs/>
          <w:iCs/>
          <w:sz w:val="22"/>
          <w:szCs w:val="22"/>
        </w:rPr>
        <w:t xml:space="preserve"> </w:t>
      </w:r>
      <m:oMath>
        <m:r>
          <w:rPr>
            <w:rFonts w:ascii="Cambria Math" w:hAnsi="Cambria Math" w:cs="Times New Roman"/>
            <w:sz w:val="22"/>
            <w:szCs w:val="22"/>
          </w:rPr>
          <m:t>E=-∇V</m:t>
        </m:r>
      </m:oMath>
      <w:r w:rsidRPr="00AF53ED">
        <w:rPr>
          <w:rFonts w:ascii="Times New Roman" w:hAnsi="Times New Roman" w:cs="Times New Roman"/>
          <w:bCs/>
          <w:i/>
          <w:iCs/>
          <w:sz w:val="22"/>
          <w:szCs w:val="22"/>
        </w:rPr>
        <w:t xml:space="preserve">                                                                      </w:t>
      </w:r>
      <w:r w:rsidRPr="00AF53ED">
        <w:rPr>
          <w:rFonts w:ascii="Times New Roman" w:hAnsi="Times New Roman" w:cs="Times New Roman"/>
          <w:bCs/>
          <w:i/>
          <w:iCs/>
          <w:sz w:val="22"/>
          <w:szCs w:val="22"/>
        </w:rPr>
        <w:t>（</w:t>
      </w:r>
      <w:r w:rsidRPr="00AF53ED">
        <w:rPr>
          <w:rFonts w:ascii="Times New Roman" w:hAnsi="Times New Roman" w:cs="Times New Roman"/>
          <w:bCs/>
          <w:i/>
          <w:iCs/>
          <w:sz w:val="22"/>
          <w:szCs w:val="22"/>
        </w:rPr>
        <w:t>5</w:t>
      </w:r>
      <w:r w:rsidRPr="00AF53ED">
        <w:rPr>
          <w:rFonts w:ascii="Times New Roman" w:hAnsi="Times New Roman" w:cs="Times New Roman"/>
          <w:bCs/>
          <w:i/>
          <w:iCs/>
          <w:sz w:val="22"/>
          <w:szCs w:val="22"/>
        </w:rPr>
        <w:t>）</w:t>
      </w:r>
    </w:p>
    <w:p w14:paraId="5521DFBF" w14:textId="77777777" w:rsidR="00273FA4" w:rsidRPr="00AF53ED" w:rsidRDefault="00273FA4" w:rsidP="00984483">
      <w:pPr>
        <w:spacing w:line="480" w:lineRule="auto"/>
        <w:jc w:val="right"/>
        <w:rPr>
          <w:rFonts w:ascii="Times New Roman" w:hAnsi="Times New Roman" w:cs="Times New Roman"/>
          <w:bCs/>
          <w:i/>
          <w:iCs/>
          <w:sz w:val="22"/>
          <w:szCs w:val="22"/>
        </w:rPr>
      </w:pPr>
      <m:oMath>
        <m:r>
          <w:rPr>
            <w:rFonts w:ascii="Cambria Math" w:hAnsi="Cambria Math" w:cs="Times New Roman"/>
            <w:sz w:val="22"/>
            <w:szCs w:val="22"/>
          </w:rPr>
          <m:t>∇∙</m:t>
        </m:r>
        <m:d>
          <m:dPr>
            <m:begChr m:val="（"/>
            <m:endChr m:val="）"/>
            <m:ctrlPr>
              <w:rPr>
                <w:rFonts w:ascii="Cambria Math" w:hAnsi="Cambria Math" w:cs="Times New Roman"/>
                <w:bCs/>
                <w:i/>
                <w:iCs/>
                <w:sz w:val="22"/>
                <w:szCs w:val="22"/>
              </w:rPr>
            </m:ctrlPr>
          </m:dPr>
          <m:e>
            <m:sSub>
              <m:sSubPr>
                <m:ctrlPr>
                  <w:rPr>
                    <w:rFonts w:ascii="Cambria Math" w:hAnsi="Cambria Math" w:cs="Times New Roman"/>
                    <w:bCs/>
                    <w:i/>
                    <w:iCs/>
                    <w:sz w:val="22"/>
                    <w:szCs w:val="22"/>
                  </w:rPr>
                </m:ctrlPr>
              </m:sSubPr>
              <m:e>
                <m:r>
                  <w:rPr>
                    <w:rFonts w:ascii="Cambria Math" w:hAnsi="Cambria Math" w:cs="Times New Roman"/>
                    <w:sz w:val="22"/>
                    <w:szCs w:val="22"/>
                  </w:rPr>
                  <m:t>ε</m:t>
                </m:r>
              </m:e>
              <m:sub>
                <m:r>
                  <w:rPr>
                    <w:rFonts w:ascii="Cambria Math" w:hAnsi="Cambria Math" w:cs="Times New Roman"/>
                    <w:sz w:val="22"/>
                    <w:szCs w:val="22"/>
                  </w:rPr>
                  <m:t>0</m:t>
                </m:r>
              </m:sub>
            </m:sSub>
            <m:sSub>
              <m:sSubPr>
                <m:ctrlPr>
                  <w:rPr>
                    <w:rFonts w:ascii="Cambria Math" w:hAnsi="Cambria Math" w:cs="Times New Roman"/>
                    <w:bCs/>
                    <w:i/>
                    <w:iCs/>
                    <w:sz w:val="22"/>
                    <w:szCs w:val="22"/>
                  </w:rPr>
                </m:ctrlPr>
              </m:sSubPr>
              <m:e>
                <m:r>
                  <w:rPr>
                    <w:rFonts w:ascii="Cambria Math" w:hAnsi="Cambria Math" w:cs="Times New Roman"/>
                    <w:sz w:val="22"/>
                    <w:szCs w:val="22"/>
                  </w:rPr>
                  <m:t>ε</m:t>
                </m:r>
              </m:e>
              <m:sub>
                <m:r>
                  <w:rPr>
                    <w:rFonts w:ascii="Cambria Math" w:hAnsi="Cambria Math" w:cs="Times New Roman"/>
                    <w:sz w:val="22"/>
                    <w:szCs w:val="22"/>
                  </w:rPr>
                  <m:t>r</m:t>
                </m:r>
              </m:sub>
            </m:sSub>
            <m:r>
              <w:rPr>
                <w:rFonts w:ascii="Cambria Math" w:hAnsi="Cambria Math" w:cs="Times New Roman"/>
                <w:sz w:val="22"/>
                <w:szCs w:val="22"/>
              </w:rPr>
              <m:t>E</m:t>
            </m:r>
          </m:e>
        </m:d>
        <m:r>
          <w:rPr>
            <w:rFonts w:ascii="Cambria Math" w:hAnsi="Cambria Math" w:cs="Times New Roman"/>
            <w:sz w:val="22"/>
            <w:szCs w:val="22"/>
          </w:rPr>
          <m:t>=</m:t>
        </m:r>
        <m:sSub>
          <m:sSubPr>
            <m:ctrlPr>
              <w:rPr>
                <w:rFonts w:ascii="Cambria Math" w:hAnsi="Cambria Math" w:cs="Times New Roman"/>
                <w:bCs/>
                <w:i/>
                <w:iCs/>
                <w:sz w:val="22"/>
                <w:szCs w:val="22"/>
              </w:rPr>
            </m:ctrlPr>
          </m:sSubPr>
          <m:e>
            <m:r>
              <w:rPr>
                <w:rFonts w:ascii="Cambria Math" w:hAnsi="Cambria Math" w:cs="Times New Roman"/>
                <w:sz w:val="22"/>
                <w:szCs w:val="22"/>
              </w:rPr>
              <m:t>ρ</m:t>
            </m:r>
          </m:e>
          <m:sub>
            <m:r>
              <w:rPr>
                <w:rFonts w:ascii="Cambria Math" w:hAnsi="Cambria Math" w:cs="Times New Roman"/>
                <w:sz w:val="22"/>
                <w:szCs w:val="22"/>
              </w:rPr>
              <m:t>v</m:t>
            </m:r>
          </m:sub>
        </m:sSub>
      </m:oMath>
      <w:r w:rsidRPr="00AF53ED">
        <w:rPr>
          <w:rFonts w:ascii="Times New Roman" w:hAnsi="Times New Roman" w:cs="Times New Roman"/>
          <w:bCs/>
          <w:i/>
          <w:iCs/>
          <w:sz w:val="22"/>
          <w:szCs w:val="22"/>
        </w:rPr>
        <w:t xml:space="preserve">                                                               </w:t>
      </w:r>
      <w:r w:rsidRPr="00AF53ED">
        <w:rPr>
          <w:rFonts w:ascii="Times New Roman" w:hAnsi="Times New Roman" w:cs="Times New Roman"/>
          <w:bCs/>
          <w:i/>
          <w:iCs/>
          <w:sz w:val="22"/>
          <w:szCs w:val="22"/>
        </w:rPr>
        <w:t>（</w:t>
      </w:r>
      <w:r w:rsidRPr="00AF53ED">
        <w:rPr>
          <w:rFonts w:ascii="Times New Roman" w:hAnsi="Times New Roman" w:cs="Times New Roman"/>
          <w:bCs/>
          <w:i/>
          <w:iCs/>
          <w:sz w:val="22"/>
          <w:szCs w:val="22"/>
        </w:rPr>
        <w:t>6</w:t>
      </w:r>
      <w:r w:rsidRPr="00AF53ED">
        <w:rPr>
          <w:rFonts w:ascii="Times New Roman" w:hAnsi="Times New Roman" w:cs="Times New Roman"/>
          <w:bCs/>
          <w:i/>
          <w:iCs/>
          <w:sz w:val="22"/>
          <w:szCs w:val="22"/>
        </w:rPr>
        <w:t>）</w:t>
      </w:r>
    </w:p>
    <w:p w14:paraId="0E3C8FA2" w14:textId="77777777" w:rsidR="00951681" w:rsidRDefault="00273FA4" w:rsidP="00951681">
      <w:pPr>
        <w:spacing w:line="480" w:lineRule="auto"/>
        <w:rPr>
          <w:rFonts w:ascii="Times New Roman" w:hAnsi="Times New Roman" w:cs="Times New Roman"/>
          <w:bCs/>
          <w:iCs/>
          <w:sz w:val="22"/>
          <w:szCs w:val="22"/>
        </w:rPr>
      </w:pPr>
      <w:r w:rsidRPr="00AF53ED">
        <w:rPr>
          <w:rFonts w:ascii="Times New Roman" w:hAnsi="Times New Roman" w:cs="Times New Roman"/>
          <w:bCs/>
          <w:iCs/>
          <w:sz w:val="22"/>
          <w:szCs w:val="22"/>
        </w:rPr>
        <w:t xml:space="preserve">where V is the electric potential, </w:t>
      </w:r>
      <m:oMath>
        <m:r>
          <m:rPr>
            <m:sty m:val="p"/>
          </m:rPr>
          <w:rPr>
            <w:rFonts w:ascii="Cambria Math" w:hAnsi="Cambria Math" w:cs="Times New Roman"/>
            <w:sz w:val="22"/>
            <w:szCs w:val="22"/>
          </w:rPr>
          <m:t>ε</m:t>
        </m:r>
      </m:oMath>
      <w:r w:rsidRPr="00AF53ED">
        <w:rPr>
          <w:rFonts w:ascii="Times New Roman" w:hAnsi="Times New Roman" w:cs="Times New Roman"/>
          <w:bCs/>
          <w:iCs/>
          <w:sz w:val="22"/>
          <w:szCs w:val="22"/>
        </w:rPr>
        <w:t xml:space="preserve"> is the permittivity and </w:t>
      </w:r>
      <m:oMath>
        <m:sSub>
          <m:sSubPr>
            <m:ctrlPr>
              <w:rPr>
                <w:rFonts w:ascii="Cambria Math" w:hAnsi="Cambria Math" w:cs="Times New Roman"/>
                <w:bCs/>
                <w:iCs/>
                <w:sz w:val="22"/>
                <w:szCs w:val="22"/>
              </w:rPr>
            </m:ctrlPr>
          </m:sSubPr>
          <m:e>
            <m:r>
              <w:rPr>
                <w:rFonts w:ascii="Cambria Math" w:hAnsi="Cambria Math" w:cs="Times New Roman"/>
                <w:sz w:val="22"/>
                <w:szCs w:val="22"/>
              </w:rPr>
              <m:t>ρ</m:t>
            </m:r>
          </m:e>
          <m:sub>
            <m:r>
              <w:rPr>
                <w:rFonts w:ascii="Cambria Math" w:hAnsi="Cambria Math" w:cs="Times New Roman"/>
                <w:sz w:val="22"/>
                <w:szCs w:val="22"/>
              </w:rPr>
              <m:t>v</m:t>
            </m:r>
          </m:sub>
        </m:sSub>
      </m:oMath>
      <w:r w:rsidRPr="00AF53ED">
        <w:rPr>
          <w:rFonts w:ascii="Times New Roman" w:hAnsi="Times New Roman" w:cs="Times New Roman"/>
          <w:bCs/>
          <w:iCs/>
          <w:sz w:val="22"/>
          <w:szCs w:val="22"/>
        </w:rPr>
        <w:t xml:space="preserve"> is the electric charge density. The capacitance of the device can be calculated as C = Q/V = 3.2581</w:t>
      </w:r>
      <m:oMath>
        <m:r>
          <m:rPr>
            <m:sty m:val="p"/>
          </m:rPr>
          <w:rPr>
            <w:rFonts w:ascii="Cambria Math" w:hAnsi="Cambria Math" w:cs="Times New Roman"/>
            <w:sz w:val="22"/>
            <w:szCs w:val="22"/>
          </w:rPr>
          <m:t>×</m:t>
        </m:r>
        <m:sSup>
          <m:sSupPr>
            <m:ctrlPr>
              <w:rPr>
                <w:rFonts w:ascii="Cambria Math" w:hAnsi="Cambria Math" w:cs="Times New Roman"/>
                <w:bCs/>
                <w:iCs/>
                <w:sz w:val="22"/>
                <w:szCs w:val="22"/>
              </w:rPr>
            </m:ctrlPr>
          </m:sSupPr>
          <m:e>
            <m:r>
              <w:rPr>
                <w:rFonts w:ascii="Cambria Math" w:hAnsi="Cambria Math" w:cs="Times New Roman"/>
                <w:sz w:val="22"/>
                <w:szCs w:val="22"/>
              </w:rPr>
              <m:t>10</m:t>
            </m:r>
          </m:e>
          <m:sup>
            <m:r>
              <w:rPr>
                <w:rFonts w:ascii="Cambria Math" w:hAnsi="Cambria Math" w:cs="Times New Roman"/>
                <w:sz w:val="22"/>
                <w:szCs w:val="22"/>
              </w:rPr>
              <m:t>-14</m:t>
            </m:r>
          </m:sup>
        </m:sSup>
      </m:oMath>
      <w:r w:rsidRPr="00AF53ED">
        <w:rPr>
          <w:rFonts w:ascii="Times New Roman" w:hAnsi="Times New Roman" w:cs="Times New Roman"/>
          <w:bCs/>
          <w:iCs/>
          <w:sz w:val="22"/>
          <w:szCs w:val="22"/>
        </w:rPr>
        <w:t xml:space="preserve"> F, if the device is in static. </w:t>
      </w:r>
    </w:p>
    <w:p w14:paraId="3A21773E" w14:textId="445EE3BD" w:rsidR="007C1843" w:rsidRDefault="007C1843" w:rsidP="00951681">
      <w:pPr>
        <w:spacing w:line="480" w:lineRule="auto"/>
        <w:jc w:val="center"/>
        <w:rPr>
          <w:rFonts w:ascii="Times New Roman" w:hAnsi="Times New Roman" w:cs="Times New Roman"/>
          <w:bCs/>
          <w:iCs/>
          <w:sz w:val="22"/>
          <w:szCs w:val="22"/>
        </w:rPr>
      </w:pPr>
      <w:r w:rsidRPr="00AF53ED">
        <w:rPr>
          <w:rFonts w:ascii="Times New Roman" w:hAnsi="Times New Roman" w:cs="Times New Roman"/>
          <w:bCs/>
          <w:iCs/>
          <w:noProof/>
          <w:sz w:val="22"/>
          <w:szCs w:val="22"/>
          <w:lang w:eastAsia="en-US"/>
        </w:rPr>
        <w:drawing>
          <wp:inline distT="0" distB="0" distL="0" distR="0" wp14:anchorId="2777064B" wp14:editId="1C393FFE">
            <wp:extent cx="4623435" cy="3192323"/>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6566" cy="3194485"/>
                    </a:xfrm>
                    <a:prstGeom prst="rect">
                      <a:avLst/>
                    </a:prstGeom>
                  </pic:spPr>
                </pic:pic>
              </a:graphicData>
            </a:graphic>
          </wp:inline>
        </w:drawing>
      </w:r>
    </w:p>
    <w:p w14:paraId="3341A696" w14:textId="77777777" w:rsidR="007C1843" w:rsidRPr="00AF53ED" w:rsidRDefault="007C1843" w:rsidP="007C1843">
      <w:pPr>
        <w:spacing w:line="480" w:lineRule="auto"/>
        <w:jc w:val="center"/>
        <w:rPr>
          <w:rFonts w:ascii="Times New Roman" w:hAnsi="Times New Roman" w:cs="Times New Roman"/>
          <w:bCs/>
          <w:i/>
          <w:iCs/>
          <w:sz w:val="22"/>
          <w:szCs w:val="22"/>
        </w:rPr>
      </w:pPr>
      <w:r w:rsidRPr="00AF53ED">
        <w:rPr>
          <w:rFonts w:ascii="Times New Roman" w:hAnsi="Times New Roman" w:cs="Times New Roman"/>
          <w:bCs/>
          <w:i/>
          <w:iCs/>
          <w:sz w:val="22"/>
          <w:szCs w:val="22"/>
        </w:rPr>
        <w:t>Fig. 7 Overlap versus Capacitance</w:t>
      </w:r>
    </w:p>
    <w:p w14:paraId="5F3FE1BC" w14:textId="216312CB" w:rsidR="00273FA4" w:rsidRPr="00AF53ED" w:rsidRDefault="00273FA4" w:rsidP="00984483">
      <w:pPr>
        <w:spacing w:line="480" w:lineRule="auto"/>
        <w:rPr>
          <w:rFonts w:ascii="Times New Roman" w:hAnsi="Times New Roman" w:cs="Times New Roman"/>
          <w:bCs/>
          <w:iCs/>
          <w:sz w:val="22"/>
          <w:szCs w:val="22"/>
        </w:rPr>
      </w:pPr>
      <w:r w:rsidRPr="00AF53ED">
        <w:rPr>
          <w:rFonts w:ascii="Times New Roman" w:hAnsi="Times New Roman" w:cs="Times New Roman"/>
          <w:bCs/>
          <w:iCs/>
          <w:sz w:val="22"/>
          <w:szCs w:val="22"/>
        </w:rPr>
        <w:t xml:space="preserve">Fig.7 shows the capacitance versus the length of the overlap which is induced by the external force. The capacitance can be </w:t>
      </w:r>
      <w:del w:id="127" w:author="Microsoft Office User" w:date="2017-07-23T21:11:00Z">
        <w:r w:rsidRPr="00AF53ED" w:rsidDel="0076148C">
          <w:rPr>
            <w:rFonts w:ascii="Times New Roman" w:hAnsi="Times New Roman" w:cs="Times New Roman"/>
            <w:bCs/>
            <w:iCs/>
            <w:sz w:val="22"/>
            <w:szCs w:val="22"/>
          </w:rPr>
          <w:delText xml:space="preserve">calculated </w:delText>
        </w:r>
      </w:del>
      <w:ins w:id="128" w:author="Microsoft Office User" w:date="2017-07-23T21:11:00Z">
        <w:r w:rsidR="0076148C">
          <w:rPr>
            <w:rFonts w:ascii="Times New Roman" w:hAnsi="Times New Roman" w:cs="Times New Roman"/>
            <w:bCs/>
            <w:iCs/>
            <w:sz w:val="22"/>
            <w:szCs w:val="22"/>
          </w:rPr>
          <w:t>simply estimated</w:t>
        </w:r>
        <w:r w:rsidR="0076148C" w:rsidRPr="00AF53ED">
          <w:rPr>
            <w:rFonts w:ascii="Times New Roman" w:hAnsi="Times New Roman" w:cs="Times New Roman"/>
            <w:bCs/>
            <w:iCs/>
            <w:sz w:val="22"/>
            <w:szCs w:val="22"/>
          </w:rPr>
          <w:t xml:space="preserve"> </w:t>
        </w:r>
      </w:ins>
      <w:r w:rsidRPr="00AF53ED">
        <w:rPr>
          <w:rFonts w:ascii="Times New Roman" w:hAnsi="Times New Roman" w:cs="Times New Roman"/>
          <w:bCs/>
          <w:iCs/>
          <w:sz w:val="22"/>
          <w:szCs w:val="22"/>
        </w:rPr>
        <w:t xml:space="preserve">with the equation </w:t>
      </w:r>
    </w:p>
    <w:p w14:paraId="30C3DA5D" w14:textId="60155163" w:rsidR="00273FA4" w:rsidRPr="00AF53ED" w:rsidRDefault="00273FA4" w:rsidP="0098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80" w:lineRule="auto"/>
        <w:jc w:val="right"/>
        <w:rPr>
          <w:rFonts w:ascii="Times New Roman" w:eastAsia="PingFang SC" w:hAnsi="Times New Roman" w:cs="Times New Roman"/>
          <w:color w:val="333333"/>
          <w:sz w:val="22"/>
          <w:szCs w:val="22"/>
        </w:rPr>
      </w:pPr>
      <m:oMath>
        <m:r>
          <w:rPr>
            <w:rFonts w:ascii="Cambria Math" w:eastAsia="PingFang SC" w:hAnsi="Cambria Math" w:cs="Times New Roman"/>
            <w:color w:val="333333"/>
            <w:sz w:val="22"/>
            <w:szCs w:val="22"/>
          </w:rPr>
          <m:t>C=</m:t>
        </m:r>
        <m:f>
          <m:fPr>
            <m:ctrlPr>
              <w:rPr>
                <w:rFonts w:ascii="Cambria Math" w:eastAsia="PingFang SC" w:hAnsi="Cambria Math" w:cs="Times New Roman"/>
                <w:i/>
                <w:color w:val="333333"/>
                <w:sz w:val="22"/>
                <w:szCs w:val="22"/>
              </w:rPr>
            </m:ctrlPr>
          </m:fPr>
          <m:num>
            <w:bookmarkStart w:id="129" w:name="OLE_LINK20"/>
            <w:bookmarkStart w:id="130" w:name="OLE_LINK21"/>
            <m:r>
              <w:rPr>
                <w:rFonts w:ascii="Cambria Math" w:eastAsia="PingFang SC" w:hAnsi="Cambria Math" w:cs="Times New Roman"/>
                <w:color w:val="333333"/>
                <w:sz w:val="22"/>
                <w:szCs w:val="22"/>
              </w:rPr>
              <m:t>ε</m:t>
            </m:r>
            <w:bookmarkEnd w:id="129"/>
            <w:bookmarkEnd w:id="130"/>
            <m:r>
              <w:rPr>
                <w:rFonts w:ascii="Cambria Math" w:eastAsia="PingFang SC" w:hAnsi="Cambria Math" w:cs="Times New Roman"/>
                <w:color w:val="333333"/>
                <w:sz w:val="22"/>
                <w:szCs w:val="22"/>
              </w:rPr>
              <m:t>S</m:t>
            </m:r>
          </m:num>
          <m:den>
            <m:r>
              <w:rPr>
                <w:rFonts w:ascii="Cambria Math" w:eastAsia="PingFang SC" w:hAnsi="Cambria Math" w:cs="Times New Roman"/>
                <w:color w:val="333333"/>
                <w:sz w:val="22"/>
                <w:szCs w:val="22"/>
              </w:rPr>
              <m:t>d</m:t>
            </m:r>
          </m:den>
        </m:f>
        <m:r>
          <w:rPr>
            <w:rFonts w:ascii="Cambria Math" w:eastAsia="PingFang SC" w:hAnsi="Cambria Math" w:cs="Times New Roman"/>
            <w:color w:val="333333"/>
            <w:sz w:val="22"/>
            <w:szCs w:val="22"/>
          </w:rPr>
          <m:t xml:space="preserve"> </m:t>
        </m:r>
      </m:oMath>
      <w:r w:rsidRPr="00AF53ED">
        <w:rPr>
          <w:rFonts w:ascii="Times New Roman" w:eastAsia="PingFang SC" w:hAnsi="Times New Roman" w:cs="Times New Roman"/>
          <w:color w:val="333333"/>
          <w:sz w:val="22"/>
          <w:szCs w:val="22"/>
        </w:rPr>
        <w:t xml:space="preserve">                              </w:t>
      </w:r>
      <w:r w:rsidR="00A60014">
        <w:rPr>
          <w:rFonts w:ascii="Times New Roman" w:eastAsia="PingFang SC" w:hAnsi="Times New Roman" w:cs="Times New Roman" w:hint="eastAsia"/>
          <w:color w:val="333333"/>
          <w:sz w:val="22"/>
          <w:szCs w:val="22"/>
        </w:rPr>
        <w:t xml:space="preserve">                      </w:t>
      </w:r>
      <w:r w:rsidRPr="00AF53ED">
        <w:rPr>
          <w:rFonts w:ascii="Times New Roman" w:eastAsia="PingFang SC" w:hAnsi="Times New Roman" w:cs="Times New Roman"/>
          <w:color w:val="333333"/>
          <w:sz w:val="22"/>
          <w:szCs w:val="22"/>
        </w:rPr>
        <w:t xml:space="preserve">                  </w:t>
      </w:r>
      <w:r w:rsidRPr="00AF53ED">
        <w:rPr>
          <w:rFonts w:ascii="Times New Roman" w:eastAsia="PingFang SC" w:hAnsi="Times New Roman" w:cs="Times New Roman"/>
          <w:color w:val="333333"/>
          <w:sz w:val="22"/>
          <w:szCs w:val="22"/>
        </w:rPr>
        <w:t>（</w:t>
      </w:r>
      <w:r w:rsidRPr="00AF53ED">
        <w:rPr>
          <w:rFonts w:ascii="Times New Roman" w:eastAsia="PingFang SC" w:hAnsi="Times New Roman" w:cs="Times New Roman"/>
          <w:color w:val="333333"/>
          <w:sz w:val="22"/>
          <w:szCs w:val="22"/>
        </w:rPr>
        <w:t>7</w:t>
      </w:r>
      <w:r w:rsidRPr="00AF53ED">
        <w:rPr>
          <w:rFonts w:ascii="Times New Roman" w:eastAsia="PingFang SC" w:hAnsi="Times New Roman" w:cs="Times New Roman"/>
          <w:color w:val="333333"/>
          <w:sz w:val="22"/>
          <w:szCs w:val="22"/>
        </w:rPr>
        <w:t>）</w:t>
      </w:r>
    </w:p>
    <w:p w14:paraId="649CFF4B" w14:textId="0CAF467C" w:rsidR="00273FA4" w:rsidRDefault="00273FA4" w:rsidP="0098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80" w:lineRule="auto"/>
        <w:rPr>
          <w:rFonts w:ascii="Times New Roman" w:hAnsi="Times New Roman" w:cs="Times New Roman"/>
          <w:bCs/>
          <w:iCs/>
          <w:sz w:val="22"/>
          <w:szCs w:val="22"/>
        </w:rPr>
      </w:pPr>
      <w:r w:rsidRPr="00AF53ED">
        <w:rPr>
          <w:rFonts w:ascii="Times New Roman" w:hAnsi="Times New Roman" w:cs="Times New Roman"/>
          <w:bCs/>
          <w:iCs/>
          <w:sz w:val="22"/>
          <w:szCs w:val="22"/>
        </w:rPr>
        <w:t xml:space="preserve">where S is the </w:t>
      </w:r>
      <w:del w:id="131" w:author="Microsoft Office User" w:date="2017-07-23T21:12:00Z">
        <w:r w:rsidRPr="00AF53ED" w:rsidDel="0076148C">
          <w:rPr>
            <w:rFonts w:ascii="Times New Roman" w:hAnsi="Times New Roman" w:cs="Times New Roman"/>
            <w:bCs/>
            <w:iCs/>
            <w:sz w:val="22"/>
            <w:szCs w:val="22"/>
          </w:rPr>
          <w:delText xml:space="preserve">relative </w:delText>
        </w:r>
      </w:del>
      <w:ins w:id="132" w:author="Microsoft Office User" w:date="2017-07-23T21:12:00Z">
        <w:r w:rsidR="0076148C">
          <w:rPr>
            <w:rFonts w:ascii="Times New Roman" w:hAnsi="Times New Roman" w:cs="Times New Roman"/>
            <w:bCs/>
            <w:iCs/>
            <w:sz w:val="22"/>
            <w:szCs w:val="22"/>
          </w:rPr>
          <w:t>effective</w:t>
        </w:r>
        <w:r w:rsidR="0076148C" w:rsidRPr="00AF53ED">
          <w:rPr>
            <w:rFonts w:ascii="Times New Roman" w:hAnsi="Times New Roman" w:cs="Times New Roman"/>
            <w:bCs/>
            <w:iCs/>
            <w:sz w:val="22"/>
            <w:szCs w:val="22"/>
          </w:rPr>
          <w:t xml:space="preserve"> </w:t>
        </w:r>
      </w:ins>
      <w:r w:rsidRPr="00AF53ED">
        <w:rPr>
          <w:rFonts w:ascii="Times New Roman" w:hAnsi="Times New Roman" w:cs="Times New Roman"/>
          <w:bCs/>
          <w:iCs/>
          <w:sz w:val="22"/>
          <w:szCs w:val="22"/>
        </w:rPr>
        <w:t xml:space="preserve">area, and d is the </w:t>
      </w:r>
      <w:del w:id="133" w:author="Microsoft Office User" w:date="2017-07-23T21:12:00Z">
        <w:r w:rsidRPr="00AF53ED" w:rsidDel="0076148C">
          <w:rPr>
            <w:rFonts w:ascii="Times New Roman" w:hAnsi="Times New Roman" w:cs="Times New Roman"/>
            <w:bCs/>
            <w:iCs/>
            <w:sz w:val="22"/>
            <w:szCs w:val="22"/>
          </w:rPr>
          <w:delText xml:space="preserve">relative </w:delText>
        </w:r>
      </w:del>
      <w:ins w:id="134" w:author="Microsoft Office User" w:date="2017-07-23T21:12:00Z">
        <w:r w:rsidR="0076148C">
          <w:rPr>
            <w:rFonts w:ascii="Times New Roman" w:hAnsi="Times New Roman" w:cs="Times New Roman"/>
            <w:bCs/>
            <w:iCs/>
            <w:sz w:val="22"/>
            <w:szCs w:val="22"/>
          </w:rPr>
          <w:t>effective</w:t>
        </w:r>
        <w:r w:rsidR="0076148C" w:rsidRPr="00AF53ED">
          <w:rPr>
            <w:rFonts w:ascii="Times New Roman" w:hAnsi="Times New Roman" w:cs="Times New Roman"/>
            <w:bCs/>
            <w:iCs/>
            <w:sz w:val="22"/>
            <w:szCs w:val="22"/>
          </w:rPr>
          <w:t xml:space="preserve"> </w:t>
        </w:r>
      </w:ins>
      <w:r w:rsidRPr="00AF53ED">
        <w:rPr>
          <w:rFonts w:ascii="Times New Roman" w:hAnsi="Times New Roman" w:cs="Times New Roman"/>
          <w:bCs/>
          <w:iCs/>
          <w:sz w:val="22"/>
          <w:szCs w:val="22"/>
        </w:rPr>
        <w:t>distance between two capacit</w:t>
      </w:r>
      <w:ins w:id="135" w:author="Microsoft Office User" w:date="2017-07-23T21:12:00Z">
        <w:r w:rsidR="0076148C">
          <w:rPr>
            <w:rFonts w:ascii="Times New Roman" w:hAnsi="Times New Roman" w:cs="Times New Roman"/>
            <w:bCs/>
            <w:iCs/>
            <w:sz w:val="22"/>
            <w:szCs w:val="22"/>
          </w:rPr>
          <w:t>or</w:t>
        </w:r>
      </w:ins>
      <w:del w:id="136" w:author="Microsoft Office User" w:date="2017-07-23T21:12:00Z">
        <w:r w:rsidRPr="00AF53ED" w:rsidDel="0076148C">
          <w:rPr>
            <w:rFonts w:ascii="Times New Roman" w:hAnsi="Times New Roman" w:cs="Times New Roman"/>
            <w:bCs/>
            <w:iCs/>
            <w:sz w:val="22"/>
            <w:szCs w:val="22"/>
          </w:rPr>
          <w:delText>ance</w:delText>
        </w:r>
      </w:del>
      <w:r w:rsidRPr="00AF53ED">
        <w:rPr>
          <w:rFonts w:ascii="Times New Roman" w:hAnsi="Times New Roman" w:cs="Times New Roman"/>
          <w:bCs/>
          <w:iCs/>
          <w:sz w:val="22"/>
          <w:szCs w:val="22"/>
        </w:rPr>
        <w:t xml:space="preserve"> plates. Fig. 7 indicates that as overlap grows, the capacitance of the comb drive will decrease. The change of capacitance can be easily measured by the voltage of the comb drive. This is how we interpreter the vibration in mechanics to electric signal. </w:t>
      </w:r>
    </w:p>
    <w:p w14:paraId="37E1E43B" w14:textId="6FFD6CFE" w:rsidR="005B0785" w:rsidRPr="00AF53ED" w:rsidRDefault="005B0785" w:rsidP="005B07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80" w:lineRule="auto"/>
        <w:jc w:val="center"/>
        <w:rPr>
          <w:rFonts w:ascii="Times New Roman" w:hAnsi="Times New Roman" w:cs="Times New Roman"/>
          <w:bCs/>
          <w:iCs/>
          <w:sz w:val="22"/>
          <w:szCs w:val="22"/>
        </w:rPr>
      </w:pPr>
      <w:r w:rsidRPr="00060628">
        <w:rPr>
          <w:rFonts w:ascii="Times New Roman" w:hAnsi="Times New Roman" w:cs="Times New Roman"/>
          <w:noProof/>
          <w:sz w:val="22"/>
          <w:lang w:eastAsia="en-US"/>
        </w:rPr>
        <w:drawing>
          <wp:inline distT="0" distB="0" distL="0" distR="0" wp14:anchorId="684B4A00" wp14:editId="45399F7A">
            <wp:extent cx="4876581" cy="366014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84355" cy="3665975"/>
                    </a:xfrm>
                    <a:prstGeom prst="rect">
                      <a:avLst/>
                    </a:prstGeom>
                  </pic:spPr>
                </pic:pic>
              </a:graphicData>
            </a:graphic>
          </wp:inline>
        </w:drawing>
      </w:r>
    </w:p>
    <w:p w14:paraId="403D39EB" w14:textId="77777777" w:rsidR="005B0785" w:rsidRDefault="005B0785" w:rsidP="005B0785">
      <w:pPr>
        <w:spacing w:line="480" w:lineRule="auto"/>
        <w:jc w:val="center"/>
        <w:rPr>
          <w:rFonts w:ascii="Times New Roman" w:hAnsi="Times New Roman" w:cs="Times New Roman"/>
          <w:i/>
          <w:sz w:val="22"/>
        </w:rPr>
      </w:pPr>
      <w:r w:rsidRPr="00F125C8">
        <w:rPr>
          <w:rFonts w:ascii="Times New Roman" w:hAnsi="Times New Roman" w:cs="Times New Roman" w:hint="eastAsia"/>
          <w:i/>
          <w:sz w:val="22"/>
        </w:rPr>
        <w:t>Fig.</w:t>
      </w:r>
      <w:r>
        <w:rPr>
          <w:rFonts w:ascii="Times New Roman" w:hAnsi="Times New Roman" w:cs="Times New Roman"/>
          <w:i/>
          <w:sz w:val="22"/>
        </w:rPr>
        <w:t>8</w:t>
      </w:r>
      <w:r w:rsidRPr="00F125C8">
        <w:rPr>
          <w:rFonts w:ascii="Times New Roman" w:hAnsi="Times New Roman" w:cs="Times New Roman" w:hint="eastAsia"/>
          <w:i/>
          <w:sz w:val="22"/>
        </w:rPr>
        <w:t xml:space="preserve"> The Capacitances at different frequencies ranged from 2000 Hz to 5000 Hz</w:t>
      </w:r>
    </w:p>
    <w:p w14:paraId="45B3F442" w14:textId="523377BA" w:rsidR="005B0785" w:rsidRPr="007072AC" w:rsidRDefault="005B0785" w:rsidP="005B0785">
      <w:pPr>
        <w:spacing w:line="480" w:lineRule="auto"/>
        <w:rPr>
          <w:rFonts w:ascii="Times New Roman" w:hAnsi="Times New Roman" w:cs="Times New Roman"/>
          <w:sz w:val="22"/>
        </w:rPr>
      </w:pPr>
      <w:r w:rsidRPr="00060628">
        <w:rPr>
          <w:rFonts w:ascii="Times New Roman" w:hAnsi="Times New Roman" w:cs="Times New Roman"/>
          <w:sz w:val="22"/>
        </w:rPr>
        <w:t xml:space="preserve">After applying a </w:t>
      </w:r>
      <w:commentRangeStart w:id="137"/>
      <w:r w:rsidR="004B6ACD">
        <w:rPr>
          <w:rFonts w:ascii="Times New Roman" w:hAnsi="Times New Roman" w:cs="Times New Roman"/>
          <w:sz w:val="22"/>
        </w:rPr>
        <w:t>10N</w:t>
      </w:r>
      <w:commentRangeEnd w:id="137"/>
      <w:r w:rsidR="0076148C">
        <w:rPr>
          <w:rStyle w:val="CommentReference"/>
          <w:lang w:eastAsia="en-US"/>
        </w:rPr>
        <w:commentReference w:id="137"/>
      </w:r>
      <w:r w:rsidRPr="00060628">
        <w:rPr>
          <w:rFonts w:ascii="Times New Roman" w:hAnsi="Times New Roman" w:cs="Times New Roman"/>
          <w:sz w:val="22"/>
        </w:rPr>
        <w:t xml:space="preserve"> force to the device, it makes the dis</w:t>
      </w:r>
      <w:r>
        <w:rPr>
          <w:rFonts w:ascii="Times New Roman" w:hAnsi="Times New Roman" w:cs="Times New Roman"/>
          <w:sz w:val="22"/>
        </w:rPr>
        <w:t xml:space="preserve">placements at frequencies </w:t>
      </w:r>
      <w:r w:rsidRPr="00060628">
        <w:rPr>
          <w:rFonts w:ascii="Times New Roman" w:hAnsi="Times New Roman" w:cs="Times New Roman"/>
          <w:sz w:val="22"/>
        </w:rPr>
        <w:t>range</w:t>
      </w:r>
      <w:r>
        <w:rPr>
          <w:rFonts w:ascii="Times New Roman" w:hAnsi="Times New Roman" w:cs="Times New Roman" w:hint="eastAsia"/>
          <w:sz w:val="22"/>
        </w:rPr>
        <w:t>d</w:t>
      </w:r>
      <w:r w:rsidRPr="00060628">
        <w:rPr>
          <w:rFonts w:ascii="Times New Roman" w:hAnsi="Times New Roman" w:cs="Times New Roman"/>
          <w:sz w:val="22"/>
        </w:rPr>
        <w:t xml:space="preserve"> from 2000 Hz to 5000 Hz. If </w:t>
      </w:r>
      <w:r>
        <w:rPr>
          <w:rFonts w:ascii="Times New Roman" w:hAnsi="Times New Roman" w:cs="Times New Roman"/>
          <w:sz w:val="22"/>
        </w:rPr>
        <w:t>applying</w:t>
      </w:r>
      <w:r w:rsidRPr="00060628">
        <w:rPr>
          <w:rFonts w:ascii="Times New Roman" w:hAnsi="Times New Roman" w:cs="Times New Roman"/>
          <w:sz w:val="22"/>
        </w:rPr>
        <w:t xml:space="preserve"> these displacements </w:t>
      </w:r>
      <w:r>
        <w:rPr>
          <w:rFonts w:ascii="Times New Roman" w:hAnsi="Times New Roman" w:cs="Times New Roman"/>
          <w:sz w:val="22"/>
        </w:rPr>
        <w:t>as the change of</w:t>
      </w:r>
      <w:r w:rsidRPr="00060628">
        <w:rPr>
          <w:rFonts w:ascii="Times New Roman" w:hAnsi="Times New Roman" w:cs="Times New Roman"/>
          <w:sz w:val="22"/>
        </w:rPr>
        <w:t xml:space="preserve"> the </w:t>
      </w:r>
      <w:r>
        <w:rPr>
          <w:rFonts w:ascii="Times New Roman" w:hAnsi="Times New Roman" w:cs="Times New Roman" w:hint="eastAsia"/>
          <w:sz w:val="22"/>
        </w:rPr>
        <w:t xml:space="preserve">overlap </w:t>
      </w:r>
      <w:r>
        <w:rPr>
          <w:rFonts w:ascii="Times New Roman" w:hAnsi="Times New Roman" w:cs="Times New Roman"/>
          <w:sz w:val="22"/>
        </w:rPr>
        <w:t>distance</w:t>
      </w:r>
      <w:r>
        <w:rPr>
          <w:rFonts w:ascii="Times New Roman" w:hAnsi="Times New Roman" w:cs="Times New Roman" w:hint="eastAsia"/>
          <w:sz w:val="22"/>
        </w:rPr>
        <w:t xml:space="preserve">, the capacitance can be </w:t>
      </w:r>
      <w:r>
        <w:rPr>
          <w:rFonts w:ascii="Times New Roman" w:hAnsi="Times New Roman" w:cs="Times New Roman"/>
          <w:sz w:val="22"/>
        </w:rPr>
        <w:t>modified</w:t>
      </w:r>
      <w:r>
        <w:rPr>
          <w:rFonts w:ascii="Times New Roman" w:hAnsi="Times New Roman" w:cs="Times New Roman" w:hint="eastAsia"/>
          <w:sz w:val="22"/>
        </w:rPr>
        <w:t xml:space="preserve">, </w:t>
      </w:r>
      <w:r>
        <w:rPr>
          <w:rFonts w:ascii="Times New Roman" w:hAnsi="Times New Roman" w:cs="Times New Roman"/>
          <w:sz w:val="22"/>
        </w:rPr>
        <w:t>which was</w:t>
      </w:r>
      <w:r>
        <w:rPr>
          <w:rFonts w:ascii="Times New Roman" w:hAnsi="Times New Roman" w:cs="Times New Roman" w:hint="eastAsia"/>
          <w:sz w:val="22"/>
        </w:rPr>
        <w:t xml:space="preserve"> showed the relation in </w:t>
      </w:r>
      <w:r w:rsidRPr="007072AC">
        <w:rPr>
          <w:rFonts w:ascii="Times New Roman" w:hAnsi="Times New Roman" w:cs="Times New Roman" w:hint="eastAsia"/>
          <w:i/>
          <w:sz w:val="22"/>
        </w:rPr>
        <w:t xml:space="preserve">Fig. </w:t>
      </w:r>
      <w:r>
        <w:rPr>
          <w:rFonts w:ascii="Times New Roman" w:hAnsi="Times New Roman" w:cs="Times New Roman"/>
          <w:i/>
          <w:sz w:val="22"/>
        </w:rPr>
        <w:t>8</w:t>
      </w:r>
      <w:r>
        <w:rPr>
          <w:rFonts w:ascii="Times New Roman" w:hAnsi="Times New Roman" w:cs="Times New Roman" w:hint="eastAsia"/>
          <w:sz w:val="22"/>
        </w:rPr>
        <w:t xml:space="preserve">. </w:t>
      </w:r>
    </w:p>
    <w:p w14:paraId="51927083" w14:textId="296D1AC2" w:rsidR="00E02C65" w:rsidRPr="00AF53ED" w:rsidRDefault="00E02C65" w:rsidP="009844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80" w:lineRule="auto"/>
        <w:jc w:val="center"/>
        <w:rPr>
          <w:rFonts w:ascii="Times New Roman" w:hAnsi="Times New Roman" w:cs="Times New Roman"/>
          <w:bCs/>
          <w:iCs/>
          <w:sz w:val="22"/>
          <w:szCs w:val="22"/>
        </w:rPr>
      </w:pPr>
    </w:p>
    <w:p w14:paraId="2FFEBF9F" w14:textId="77777777" w:rsidR="009F41F9" w:rsidRPr="00AF53ED" w:rsidRDefault="009F41F9" w:rsidP="00984483">
      <w:pPr>
        <w:spacing w:line="480" w:lineRule="auto"/>
        <w:rPr>
          <w:rFonts w:ascii="Times New Roman" w:hAnsi="Times New Roman" w:cs="Times New Roman"/>
          <w:bCs/>
          <w:iCs/>
          <w:sz w:val="22"/>
          <w:szCs w:val="22"/>
        </w:rPr>
      </w:pPr>
    </w:p>
    <w:p w14:paraId="4D83660B" w14:textId="77777777" w:rsidR="00B27B8A" w:rsidRDefault="00B27B8A" w:rsidP="00984483">
      <w:pPr>
        <w:spacing w:line="480" w:lineRule="auto"/>
        <w:rPr>
          <w:rFonts w:ascii="Times New Roman" w:hAnsi="Times New Roman" w:cs="Times New Roman"/>
          <w:bCs/>
          <w:iCs/>
          <w:sz w:val="22"/>
          <w:szCs w:val="22"/>
        </w:rPr>
      </w:pPr>
    </w:p>
    <w:p w14:paraId="114DBF31" w14:textId="77777777" w:rsidR="00B27B8A" w:rsidRDefault="00B27B8A">
      <w:pPr>
        <w:rPr>
          <w:rFonts w:ascii="Times New Roman" w:hAnsi="Times New Roman" w:cs="Times New Roman"/>
          <w:bCs/>
          <w:iCs/>
          <w:sz w:val="22"/>
          <w:szCs w:val="22"/>
        </w:rPr>
      </w:pPr>
      <w:r>
        <w:rPr>
          <w:rFonts w:ascii="Times New Roman" w:hAnsi="Times New Roman" w:cs="Times New Roman"/>
          <w:bCs/>
          <w:iCs/>
          <w:sz w:val="22"/>
          <w:szCs w:val="22"/>
        </w:rPr>
        <w:br w:type="page"/>
      </w:r>
    </w:p>
    <w:p w14:paraId="56C62BE7" w14:textId="550DF429" w:rsidR="004B1DA6" w:rsidRPr="00AF53ED" w:rsidRDefault="004B1DA6" w:rsidP="00984483">
      <w:pPr>
        <w:spacing w:line="480" w:lineRule="auto"/>
        <w:rPr>
          <w:rFonts w:ascii="Times New Roman" w:hAnsi="Times New Roman" w:cs="Times New Roman"/>
          <w:bCs/>
          <w:iCs/>
          <w:sz w:val="22"/>
          <w:szCs w:val="22"/>
        </w:rPr>
      </w:pPr>
      <w:r w:rsidRPr="00AF53ED">
        <w:rPr>
          <w:rFonts w:ascii="Times New Roman" w:hAnsi="Times New Roman" w:cs="Times New Roman"/>
          <w:bCs/>
          <w:iCs/>
          <w:sz w:val="22"/>
          <w:szCs w:val="22"/>
        </w:rPr>
        <w:t xml:space="preserve">Fig. 8 (a) and (b) shows the </w:t>
      </w:r>
      <w:bookmarkStart w:id="138" w:name="OLE_LINK22"/>
      <w:bookmarkStart w:id="139" w:name="OLE_LINK23"/>
      <w:r w:rsidRPr="00AF53ED">
        <w:rPr>
          <w:rFonts w:ascii="Times New Roman" w:hAnsi="Times New Roman" w:cs="Times New Roman"/>
          <w:bCs/>
          <w:iCs/>
          <w:sz w:val="22"/>
          <w:szCs w:val="22"/>
        </w:rPr>
        <w:t xml:space="preserve">electric equilibrium state of the deformed comb drive applied with 1V </w:t>
      </w:r>
      <w:bookmarkEnd w:id="138"/>
      <w:bookmarkEnd w:id="139"/>
      <w:r w:rsidR="003B72EE" w:rsidRPr="00AF53ED">
        <w:rPr>
          <w:rFonts w:ascii="Times New Roman" w:hAnsi="Times New Roman" w:cs="Times New Roman"/>
          <w:bCs/>
          <w:iCs/>
          <w:sz w:val="22"/>
          <w:szCs w:val="22"/>
        </w:rPr>
        <w:t>voltage.</w:t>
      </w:r>
      <w:r w:rsidRPr="00AF53ED">
        <w:rPr>
          <w:rFonts w:ascii="Times New Roman" w:hAnsi="Times New Roman" w:cs="Times New Roman"/>
          <w:bCs/>
          <w:iCs/>
          <w:sz w:val="22"/>
          <w:szCs w:val="22"/>
        </w:rPr>
        <w:t xml:space="preserve"> The arrows represent the electric field and the color represents the electric potential. As the movement of the device is to the right, the displacement field is </w:t>
      </w:r>
      <w:del w:id="140" w:author="Microsoft Office User" w:date="2017-07-23T21:13:00Z">
        <w:r w:rsidRPr="00AF53ED" w:rsidDel="0076148C">
          <w:rPr>
            <w:rFonts w:ascii="Times New Roman" w:hAnsi="Times New Roman" w:cs="Times New Roman"/>
            <w:bCs/>
            <w:iCs/>
            <w:sz w:val="22"/>
            <w:szCs w:val="22"/>
          </w:rPr>
          <w:delText>to the right as well</w:delText>
        </w:r>
      </w:del>
      <w:ins w:id="141" w:author="Microsoft Office User" w:date="2017-07-23T21:13:00Z">
        <w:r w:rsidR="0076148C">
          <w:rPr>
            <w:rFonts w:ascii="Times New Roman" w:hAnsi="Times New Roman" w:cs="Times New Roman"/>
            <w:bCs/>
            <w:iCs/>
            <w:sz w:val="22"/>
            <w:szCs w:val="22"/>
          </w:rPr>
          <w:t>positive</w:t>
        </w:r>
      </w:ins>
      <w:r w:rsidRPr="00AF53ED">
        <w:rPr>
          <w:rFonts w:ascii="Times New Roman" w:hAnsi="Times New Roman" w:cs="Times New Roman"/>
          <w:bCs/>
          <w:iCs/>
          <w:sz w:val="22"/>
          <w:szCs w:val="22"/>
        </w:rPr>
        <w:t>. This figure is clear to show the distribution of the electric field in the comb drive device.</w:t>
      </w:r>
    </w:p>
    <w:p w14:paraId="03DCFF5B" w14:textId="503CE920" w:rsidR="000D3BC5" w:rsidRPr="00AF53ED" w:rsidRDefault="000D3BC5" w:rsidP="00984483">
      <w:pPr>
        <w:spacing w:line="480" w:lineRule="auto"/>
        <w:jc w:val="center"/>
        <w:rPr>
          <w:rFonts w:ascii="Times New Roman" w:hAnsi="Times New Roman" w:cs="Times New Roman"/>
          <w:bCs/>
          <w:iCs/>
          <w:sz w:val="22"/>
          <w:szCs w:val="22"/>
        </w:rPr>
      </w:pPr>
      <w:r w:rsidRPr="00AF53ED">
        <w:rPr>
          <w:rFonts w:ascii="Times New Roman" w:hAnsi="Times New Roman" w:cs="Times New Roman"/>
          <w:bCs/>
          <w:iCs/>
          <w:noProof/>
          <w:sz w:val="22"/>
          <w:szCs w:val="22"/>
          <w:lang w:eastAsia="en-US"/>
        </w:rPr>
        <w:drawing>
          <wp:inline distT="0" distB="0" distL="0" distR="0" wp14:anchorId="4BC84AC3" wp14:editId="2CB9BB7F">
            <wp:extent cx="5206335" cy="3243281"/>
            <wp:effectExtent l="0" t="0" r="127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7324" cy="3268815"/>
                    </a:xfrm>
                    <a:prstGeom prst="rect">
                      <a:avLst/>
                    </a:prstGeom>
                  </pic:spPr>
                </pic:pic>
              </a:graphicData>
            </a:graphic>
          </wp:inline>
        </w:drawing>
      </w:r>
    </w:p>
    <w:p w14:paraId="3880B707" w14:textId="4B3FC0F6" w:rsidR="009F41F9" w:rsidRPr="00AF53ED" w:rsidRDefault="009F41F9" w:rsidP="00984483">
      <w:pPr>
        <w:pStyle w:val="ListParagraph"/>
        <w:numPr>
          <w:ilvl w:val="0"/>
          <w:numId w:val="4"/>
        </w:numPr>
        <w:spacing w:line="480" w:lineRule="auto"/>
        <w:jc w:val="center"/>
        <w:rPr>
          <w:rFonts w:ascii="Times New Roman" w:hAnsi="Times New Roman" w:cs="Times New Roman"/>
          <w:bCs/>
          <w:i/>
          <w:iCs/>
          <w:sz w:val="22"/>
          <w:szCs w:val="22"/>
        </w:rPr>
      </w:pPr>
      <w:r w:rsidRPr="00AF53ED">
        <w:rPr>
          <w:rFonts w:ascii="Times New Roman" w:hAnsi="Times New Roman" w:cs="Times New Roman"/>
          <w:bCs/>
          <w:i/>
          <w:iCs/>
          <w:sz w:val="22"/>
          <w:szCs w:val="22"/>
        </w:rPr>
        <w:t>the electric potential in the whole device</w:t>
      </w:r>
    </w:p>
    <w:p w14:paraId="622ADE93" w14:textId="4C98E111" w:rsidR="00101B06" w:rsidRPr="00AF53ED" w:rsidRDefault="00101B06" w:rsidP="00984483">
      <w:pPr>
        <w:spacing w:line="480" w:lineRule="auto"/>
        <w:jc w:val="center"/>
        <w:rPr>
          <w:rFonts w:ascii="Times New Roman" w:hAnsi="Times New Roman" w:cs="Times New Roman"/>
          <w:bCs/>
          <w:iCs/>
          <w:sz w:val="22"/>
          <w:szCs w:val="22"/>
        </w:rPr>
      </w:pPr>
      <w:r w:rsidRPr="00AF53ED">
        <w:rPr>
          <w:rFonts w:ascii="Times New Roman" w:hAnsi="Times New Roman" w:cs="Times New Roman"/>
          <w:bCs/>
          <w:iCs/>
          <w:noProof/>
          <w:sz w:val="22"/>
          <w:szCs w:val="22"/>
          <w:lang w:eastAsia="en-US"/>
        </w:rPr>
        <w:drawing>
          <wp:inline distT="0" distB="0" distL="0" distR="0" wp14:anchorId="013A35BE" wp14:editId="1F1BD4BA">
            <wp:extent cx="4799306" cy="2994511"/>
            <wp:effectExtent l="0" t="0" r="190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5172" cy="3004411"/>
                    </a:xfrm>
                    <a:prstGeom prst="rect">
                      <a:avLst/>
                    </a:prstGeom>
                  </pic:spPr>
                </pic:pic>
              </a:graphicData>
            </a:graphic>
          </wp:inline>
        </w:drawing>
      </w:r>
      <w:r w:rsidR="0019698E" w:rsidRPr="00AF53ED">
        <w:rPr>
          <w:rFonts w:ascii="Times New Roman" w:hAnsi="Times New Roman" w:cs="Times New Roman"/>
          <w:bCs/>
          <w:iCs/>
          <w:sz w:val="22"/>
          <w:szCs w:val="22"/>
        </w:rPr>
        <w:t xml:space="preserve"> </w:t>
      </w:r>
    </w:p>
    <w:p w14:paraId="384E454B" w14:textId="60D5D79E" w:rsidR="00122965" w:rsidRPr="00AF53ED" w:rsidRDefault="00122965" w:rsidP="00984483">
      <w:pPr>
        <w:pStyle w:val="ListParagraph"/>
        <w:numPr>
          <w:ilvl w:val="0"/>
          <w:numId w:val="4"/>
        </w:numPr>
        <w:spacing w:line="480" w:lineRule="auto"/>
        <w:jc w:val="center"/>
        <w:rPr>
          <w:rFonts w:ascii="Times New Roman" w:hAnsi="Times New Roman" w:cs="Times New Roman"/>
          <w:bCs/>
          <w:i/>
          <w:iCs/>
          <w:sz w:val="22"/>
          <w:szCs w:val="22"/>
        </w:rPr>
      </w:pPr>
      <w:commentRangeStart w:id="142"/>
      <w:r w:rsidRPr="00AF53ED">
        <w:rPr>
          <w:rFonts w:ascii="Times New Roman" w:hAnsi="Times New Roman" w:cs="Times New Roman"/>
          <w:bCs/>
          <w:i/>
          <w:iCs/>
          <w:sz w:val="22"/>
          <w:szCs w:val="22"/>
        </w:rPr>
        <w:t xml:space="preserve">The electric </w:t>
      </w:r>
      <w:r w:rsidR="006F45EA" w:rsidRPr="00AF53ED">
        <w:rPr>
          <w:rFonts w:ascii="Times New Roman" w:hAnsi="Times New Roman" w:cs="Times New Roman"/>
          <w:bCs/>
          <w:i/>
          <w:iCs/>
          <w:sz w:val="22"/>
          <w:szCs w:val="22"/>
        </w:rPr>
        <w:t>potential in a part of the device</w:t>
      </w:r>
      <w:commentRangeEnd w:id="142"/>
      <w:r w:rsidR="0076148C">
        <w:rPr>
          <w:rStyle w:val="CommentReference"/>
          <w:lang w:eastAsia="en-US"/>
        </w:rPr>
        <w:commentReference w:id="142"/>
      </w:r>
    </w:p>
    <w:p w14:paraId="37F102B3" w14:textId="1349A8E3" w:rsidR="006F45EA" w:rsidRPr="00AF53ED" w:rsidRDefault="006F45EA" w:rsidP="00984483">
      <w:pPr>
        <w:pStyle w:val="ListParagraph"/>
        <w:spacing w:line="480" w:lineRule="auto"/>
        <w:jc w:val="center"/>
        <w:rPr>
          <w:rFonts w:ascii="Times New Roman" w:hAnsi="Times New Roman" w:cs="Times New Roman"/>
          <w:bCs/>
          <w:i/>
          <w:iCs/>
          <w:sz w:val="22"/>
          <w:szCs w:val="22"/>
        </w:rPr>
      </w:pPr>
      <w:r w:rsidRPr="00AF53ED">
        <w:rPr>
          <w:rFonts w:ascii="Times New Roman" w:hAnsi="Times New Roman" w:cs="Times New Roman"/>
          <w:bCs/>
          <w:i/>
          <w:iCs/>
          <w:sz w:val="22"/>
          <w:szCs w:val="22"/>
        </w:rPr>
        <w:t>Fig. 8 (a) and (b) show the electric field potential in this device</w:t>
      </w:r>
    </w:p>
    <w:p w14:paraId="273F76E5" w14:textId="309588CE" w:rsidR="007E0963" w:rsidRPr="00AF53ED" w:rsidRDefault="007E0963" w:rsidP="00984483">
      <w:pPr>
        <w:pStyle w:val="ListParagraph"/>
        <w:spacing w:line="480" w:lineRule="auto"/>
        <w:rPr>
          <w:rFonts w:ascii="Times New Roman" w:hAnsi="Times New Roman" w:cs="Times New Roman"/>
          <w:bCs/>
          <w:iCs/>
          <w:sz w:val="22"/>
          <w:szCs w:val="22"/>
        </w:rPr>
      </w:pPr>
    </w:p>
    <w:p w14:paraId="5B8D0002" w14:textId="77777777" w:rsidR="00EF30E1" w:rsidRPr="00AF53ED" w:rsidRDefault="00EF30E1" w:rsidP="00984483">
      <w:pPr>
        <w:spacing w:line="480" w:lineRule="auto"/>
        <w:rPr>
          <w:rFonts w:ascii="Times New Roman" w:hAnsi="Times New Roman" w:cs="Times New Roman"/>
          <w:b/>
          <w:bCs/>
          <w:iCs/>
          <w:sz w:val="22"/>
          <w:szCs w:val="22"/>
        </w:rPr>
      </w:pPr>
      <w:r w:rsidRPr="00AF53ED">
        <w:rPr>
          <w:rFonts w:ascii="Times New Roman" w:hAnsi="Times New Roman" w:cs="Times New Roman"/>
          <w:b/>
          <w:bCs/>
          <w:iCs/>
          <w:sz w:val="22"/>
          <w:szCs w:val="22"/>
        </w:rPr>
        <w:t>Conclusion</w:t>
      </w:r>
    </w:p>
    <w:p w14:paraId="4B462751" w14:textId="599CDBA1" w:rsidR="00EF30E1" w:rsidRPr="00AF53ED" w:rsidRDefault="00EF30E1" w:rsidP="00984483">
      <w:pPr>
        <w:spacing w:line="480" w:lineRule="auto"/>
        <w:rPr>
          <w:rFonts w:ascii="Times New Roman" w:hAnsi="Times New Roman" w:cs="Times New Roman"/>
          <w:bCs/>
          <w:iCs/>
          <w:sz w:val="22"/>
          <w:szCs w:val="22"/>
        </w:rPr>
      </w:pPr>
      <w:r w:rsidRPr="00AF53ED">
        <w:rPr>
          <w:rFonts w:ascii="Times New Roman" w:hAnsi="Times New Roman" w:cs="Times New Roman"/>
          <w:bCs/>
          <w:iCs/>
          <w:sz w:val="22"/>
          <w:szCs w:val="22"/>
        </w:rPr>
        <w:t xml:space="preserve">In this work, comb drive devices in rocket camber is designed, optimized, simulated and tested with a fully coupled FEA model. The model realized the visualization to help the design and optimization. The OD performs order of magnitude higher sensitive in the frequency range of the working rocket chamber. The parameterization helps to change the variables quickly in this model and makes it convenient for the optimization. After the optimization, the electric filed response has been tested and by comparing with the PD model and OD model. The PD has larger electric </w:t>
      </w:r>
      <w:del w:id="143" w:author="Microsoft Office User" w:date="2017-07-23T21:15:00Z">
        <w:r w:rsidRPr="00AF53ED" w:rsidDel="0076148C">
          <w:rPr>
            <w:rFonts w:ascii="Times New Roman" w:hAnsi="Times New Roman" w:cs="Times New Roman"/>
            <w:bCs/>
            <w:iCs/>
            <w:sz w:val="22"/>
            <w:szCs w:val="22"/>
          </w:rPr>
          <w:delText>sign</w:delText>
        </w:r>
        <w:bookmarkStart w:id="144" w:name="_GoBack"/>
        <w:bookmarkEnd w:id="144"/>
        <w:r w:rsidRPr="00AF53ED" w:rsidDel="0076148C">
          <w:rPr>
            <w:rFonts w:ascii="Times New Roman" w:hAnsi="Times New Roman" w:cs="Times New Roman"/>
            <w:bCs/>
            <w:iCs/>
            <w:sz w:val="22"/>
            <w:szCs w:val="22"/>
          </w:rPr>
          <w:delText>al  in</w:delText>
        </w:r>
      </w:del>
      <w:ins w:id="145" w:author="Microsoft Office User" w:date="2017-07-23T21:15:00Z">
        <w:r w:rsidR="0076148C" w:rsidRPr="00AF53ED">
          <w:rPr>
            <w:rFonts w:ascii="Times New Roman" w:hAnsi="Times New Roman" w:cs="Times New Roman"/>
            <w:bCs/>
            <w:iCs/>
            <w:sz w:val="22"/>
            <w:szCs w:val="22"/>
          </w:rPr>
          <w:t>signal in</w:t>
        </w:r>
      </w:ins>
      <w:r w:rsidRPr="00AF53ED">
        <w:rPr>
          <w:rFonts w:ascii="Times New Roman" w:hAnsi="Times New Roman" w:cs="Times New Roman"/>
          <w:bCs/>
          <w:iCs/>
          <w:sz w:val="22"/>
          <w:szCs w:val="22"/>
        </w:rPr>
        <w:t xml:space="preserve"> response to the mechanical vibration. </w:t>
      </w:r>
    </w:p>
    <w:p w14:paraId="5D5F190E" w14:textId="77777777" w:rsidR="00EF30E1" w:rsidRPr="00AF53ED" w:rsidRDefault="00EF30E1" w:rsidP="00984483">
      <w:pPr>
        <w:spacing w:line="480" w:lineRule="auto"/>
        <w:rPr>
          <w:rFonts w:ascii="Times New Roman" w:hAnsi="Times New Roman" w:cs="Times New Roman"/>
          <w:bCs/>
          <w:iCs/>
          <w:sz w:val="22"/>
          <w:szCs w:val="22"/>
        </w:rPr>
      </w:pPr>
    </w:p>
    <w:p w14:paraId="245104A1" w14:textId="5A665B5C" w:rsidR="00EF30E1" w:rsidRPr="00AF53ED" w:rsidRDefault="00E6509B" w:rsidP="00984483">
      <w:pPr>
        <w:spacing w:line="480" w:lineRule="auto"/>
        <w:rPr>
          <w:rFonts w:ascii="Times New Roman" w:hAnsi="Times New Roman" w:cs="Times New Roman"/>
          <w:b/>
          <w:bCs/>
          <w:iCs/>
          <w:sz w:val="22"/>
          <w:szCs w:val="22"/>
        </w:rPr>
      </w:pPr>
      <w:r w:rsidRPr="00AF53ED">
        <w:rPr>
          <w:rFonts w:ascii="Times New Roman" w:hAnsi="Times New Roman" w:cs="Times New Roman"/>
          <w:b/>
          <w:bCs/>
          <w:iCs/>
          <w:sz w:val="22"/>
          <w:szCs w:val="22"/>
        </w:rPr>
        <w:t>Acknowledgement</w:t>
      </w:r>
    </w:p>
    <w:p w14:paraId="532B6676" w14:textId="491CA81F" w:rsidR="00EF30E1" w:rsidRPr="00AF53ED" w:rsidRDefault="00EF30E1" w:rsidP="00984483">
      <w:pPr>
        <w:spacing w:line="480" w:lineRule="auto"/>
        <w:rPr>
          <w:rFonts w:ascii="Times New Roman" w:hAnsi="Times New Roman" w:cs="Times New Roman"/>
          <w:bCs/>
          <w:iCs/>
          <w:sz w:val="22"/>
          <w:szCs w:val="22"/>
        </w:rPr>
      </w:pPr>
      <w:r w:rsidRPr="00AF53ED">
        <w:rPr>
          <w:rFonts w:ascii="Times New Roman" w:hAnsi="Times New Roman" w:cs="Times New Roman"/>
          <w:bCs/>
          <w:iCs/>
          <w:sz w:val="22"/>
          <w:szCs w:val="22"/>
        </w:rPr>
        <w:t xml:space="preserve">The author appreciates the insightful discussion with </w:t>
      </w:r>
      <w:proofErr w:type="spellStart"/>
      <w:r w:rsidRPr="00AF53ED">
        <w:rPr>
          <w:rFonts w:ascii="Times New Roman" w:hAnsi="Times New Roman" w:cs="Times New Roman"/>
          <w:bCs/>
          <w:iCs/>
          <w:sz w:val="22"/>
          <w:szCs w:val="22"/>
        </w:rPr>
        <w:t>Xiangyi</w:t>
      </w:r>
      <w:proofErr w:type="spellEnd"/>
      <w:r w:rsidRPr="00AF53ED">
        <w:rPr>
          <w:rFonts w:ascii="Times New Roman" w:hAnsi="Times New Roman" w:cs="Times New Roman"/>
          <w:bCs/>
          <w:iCs/>
          <w:sz w:val="22"/>
          <w:szCs w:val="22"/>
        </w:rPr>
        <w:t xml:space="preserve"> Zhao to build up the model. Also, the authors thanks Albert Chen for his mentorship. The research project is highly supported by my parents.</w:t>
      </w:r>
    </w:p>
    <w:p w14:paraId="0BA40D4B" w14:textId="77777777" w:rsidR="00D851E2" w:rsidRPr="00AF53ED" w:rsidRDefault="00D851E2" w:rsidP="00984483">
      <w:pPr>
        <w:spacing w:line="480" w:lineRule="auto"/>
        <w:rPr>
          <w:rFonts w:ascii="Times New Roman" w:hAnsi="Times New Roman" w:cs="Times New Roman"/>
          <w:bCs/>
          <w:iCs/>
          <w:sz w:val="22"/>
          <w:szCs w:val="22"/>
        </w:rPr>
      </w:pPr>
      <w:r w:rsidRPr="00AF53ED">
        <w:rPr>
          <w:rFonts w:ascii="Times New Roman" w:hAnsi="Times New Roman" w:cs="Times New Roman"/>
          <w:bCs/>
          <w:iCs/>
          <w:sz w:val="22"/>
          <w:szCs w:val="22"/>
        </w:rPr>
        <w:br w:type="page"/>
      </w:r>
    </w:p>
    <w:p w14:paraId="35732E12" w14:textId="098D4531" w:rsidR="008A5C67" w:rsidRPr="00AF53ED" w:rsidRDefault="00505D4A" w:rsidP="00984483">
      <w:pPr>
        <w:pStyle w:val="ListParagraph"/>
        <w:spacing w:line="480" w:lineRule="auto"/>
        <w:rPr>
          <w:rFonts w:ascii="Times New Roman" w:hAnsi="Times New Roman" w:cs="Times New Roman"/>
          <w:bCs/>
          <w:iCs/>
          <w:sz w:val="22"/>
          <w:szCs w:val="22"/>
        </w:rPr>
      </w:pPr>
      <w:r w:rsidRPr="00AF53ED">
        <w:rPr>
          <w:rFonts w:ascii="Times New Roman" w:hAnsi="Times New Roman" w:cs="Times New Roman"/>
          <w:bCs/>
          <w:iCs/>
          <w:sz w:val="22"/>
          <w:szCs w:val="22"/>
        </w:rPr>
        <w:t>Reference</w:t>
      </w:r>
      <w:r w:rsidR="00C42409" w:rsidRPr="00AF53ED">
        <w:rPr>
          <w:rFonts w:ascii="Times New Roman" w:hAnsi="Times New Roman" w:cs="Times New Roman"/>
          <w:bCs/>
          <w:iCs/>
          <w:sz w:val="22"/>
          <w:szCs w:val="22"/>
        </w:rPr>
        <w:t>s</w:t>
      </w:r>
    </w:p>
    <w:p w14:paraId="435AF803" w14:textId="34E0E15F" w:rsidR="00505D4A" w:rsidRPr="00AF53ED" w:rsidRDefault="00C42409" w:rsidP="00984483">
      <w:pPr>
        <w:autoSpaceDE w:val="0"/>
        <w:autoSpaceDN w:val="0"/>
        <w:adjustRightInd w:val="0"/>
        <w:spacing w:line="480" w:lineRule="auto"/>
        <w:ind w:left="640" w:hanging="640"/>
        <w:rPr>
          <w:rFonts w:ascii="Times New Roman" w:hAnsi="Times New Roman" w:cs="Times New Roman"/>
          <w:noProof/>
          <w:sz w:val="22"/>
          <w:szCs w:val="22"/>
        </w:rPr>
      </w:pPr>
      <w:r w:rsidRPr="00AF53ED">
        <w:rPr>
          <w:rFonts w:ascii="Times New Roman" w:hAnsi="Times New Roman" w:cs="Times New Roman"/>
          <w:noProof/>
          <w:sz w:val="22"/>
          <w:szCs w:val="22"/>
        </w:rPr>
        <w:t>1.</w:t>
      </w:r>
      <w:r w:rsidRPr="00AF53ED">
        <w:rPr>
          <w:rFonts w:ascii="Times New Roman" w:hAnsi="Times New Roman" w:cs="Times New Roman"/>
          <w:noProof/>
          <w:sz w:val="22"/>
          <w:szCs w:val="22"/>
        </w:rPr>
        <w:tab/>
      </w:r>
      <w:r w:rsidR="00505D4A" w:rsidRPr="00AF53ED">
        <w:rPr>
          <w:rFonts w:ascii="Times New Roman" w:hAnsi="Times New Roman" w:cs="Times New Roman"/>
          <w:noProof/>
          <w:sz w:val="22"/>
          <w:szCs w:val="22"/>
        </w:rPr>
        <w:t xml:space="preserve">Wiak, S., Smółka, K., Dems, M. &amp; Komęza, K. Numerical modeling of 3D intelligent comb drive accelerometer structure: Mechanical models. </w:t>
      </w:r>
      <w:r w:rsidR="00505D4A" w:rsidRPr="00AF53ED">
        <w:rPr>
          <w:rFonts w:ascii="Times New Roman" w:hAnsi="Times New Roman" w:cs="Times New Roman"/>
          <w:i/>
          <w:iCs/>
          <w:noProof/>
          <w:sz w:val="22"/>
          <w:szCs w:val="22"/>
        </w:rPr>
        <w:t>COMPEL-The Int. J. Comput. Math. Electr. Electron. Eng.</w:t>
      </w:r>
      <w:r w:rsidR="00505D4A" w:rsidRPr="00AF53ED">
        <w:rPr>
          <w:rFonts w:ascii="Times New Roman" w:hAnsi="Times New Roman" w:cs="Times New Roman"/>
          <w:noProof/>
          <w:sz w:val="22"/>
          <w:szCs w:val="22"/>
        </w:rPr>
        <w:t xml:space="preserve"> </w:t>
      </w:r>
      <w:r w:rsidR="00505D4A" w:rsidRPr="00AF53ED">
        <w:rPr>
          <w:rFonts w:ascii="Times New Roman" w:hAnsi="Times New Roman" w:cs="Times New Roman"/>
          <w:b/>
          <w:bCs/>
          <w:noProof/>
          <w:sz w:val="22"/>
          <w:szCs w:val="22"/>
        </w:rPr>
        <w:t>25,</w:t>
      </w:r>
      <w:r w:rsidR="00505D4A" w:rsidRPr="00AF53ED">
        <w:rPr>
          <w:rFonts w:ascii="Times New Roman" w:hAnsi="Times New Roman" w:cs="Times New Roman"/>
          <w:noProof/>
          <w:sz w:val="22"/>
          <w:szCs w:val="22"/>
        </w:rPr>
        <w:t xml:space="preserve"> 697–704 (2006).</w:t>
      </w:r>
    </w:p>
    <w:p w14:paraId="742369E4" w14:textId="77777777" w:rsidR="00C42409" w:rsidRPr="00AF53ED" w:rsidRDefault="00C42409" w:rsidP="00984483">
      <w:pPr>
        <w:spacing w:line="480" w:lineRule="auto"/>
        <w:ind w:left="640" w:hanging="640"/>
        <w:rPr>
          <w:rFonts w:ascii="Times New Roman" w:hAnsi="Times New Roman" w:cs="Times New Roman"/>
          <w:noProof/>
          <w:sz w:val="22"/>
          <w:szCs w:val="22"/>
        </w:rPr>
      </w:pPr>
    </w:p>
    <w:p w14:paraId="13E97065" w14:textId="77777777" w:rsidR="00505D4A" w:rsidRPr="00AF53ED" w:rsidRDefault="00505D4A" w:rsidP="00984483">
      <w:pPr>
        <w:autoSpaceDE w:val="0"/>
        <w:autoSpaceDN w:val="0"/>
        <w:adjustRightInd w:val="0"/>
        <w:spacing w:line="480" w:lineRule="auto"/>
        <w:ind w:left="640" w:hanging="640"/>
        <w:rPr>
          <w:rFonts w:ascii="Times New Roman" w:hAnsi="Times New Roman" w:cs="Times New Roman"/>
          <w:noProof/>
          <w:sz w:val="22"/>
          <w:szCs w:val="22"/>
        </w:rPr>
      </w:pPr>
      <w:r w:rsidRPr="00AF53ED">
        <w:rPr>
          <w:rFonts w:ascii="Times New Roman" w:hAnsi="Times New Roman" w:cs="Times New Roman"/>
          <w:noProof/>
          <w:sz w:val="22"/>
          <w:szCs w:val="22"/>
        </w:rPr>
        <w:t>2.</w:t>
      </w:r>
      <w:r w:rsidRPr="00AF53ED">
        <w:rPr>
          <w:rFonts w:ascii="Times New Roman" w:hAnsi="Times New Roman" w:cs="Times New Roman"/>
          <w:noProof/>
          <w:sz w:val="22"/>
          <w:szCs w:val="22"/>
        </w:rPr>
        <w:tab/>
        <w:t xml:space="preserve">Hirano, T. </w:t>
      </w:r>
      <w:r w:rsidRPr="00AF53ED">
        <w:rPr>
          <w:rFonts w:ascii="Times New Roman" w:hAnsi="Times New Roman" w:cs="Times New Roman"/>
          <w:i/>
          <w:iCs/>
          <w:noProof/>
          <w:sz w:val="22"/>
          <w:szCs w:val="22"/>
        </w:rPr>
        <w:t>et al.</w:t>
      </w:r>
      <w:r w:rsidRPr="00AF53ED">
        <w:rPr>
          <w:rFonts w:ascii="Times New Roman" w:hAnsi="Times New Roman" w:cs="Times New Roman"/>
          <w:noProof/>
          <w:sz w:val="22"/>
          <w:szCs w:val="22"/>
        </w:rPr>
        <w:t xml:space="preserve"> Design, fabrication, and operation of submicron gap comb-drive microactuators. </w:t>
      </w:r>
      <w:r w:rsidRPr="00AF53ED">
        <w:rPr>
          <w:rFonts w:ascii="Times New Roman" w:hAnsi="Times New Roman" w:cs="Times New Roman"/>
          <w:i/>
          <w:iCs/>
          <w:noProof/>
          <w:sz w:val="22"/>
          <w:szCs w:val="22"/>
        </w:rPr>
        <w:t>J. Microelectromechanical Syst.</w:t>
      </w:r>
      <w:r w:rsidRPr="00AF53ED">
        <w:rPr>
          <w:rFonts w:ascii="Times New Roman" w:hAnsi="Times New Roman" w:cs="Times New Roman"/>
          <w:noProof/>
          <w:sz w:val="22"/>
          <w:szCs w:val="22"/>
        </w:rPr>
        <w:t xml:space="preserve"> </w:t>
      </w:r>
      <w:r w:rsidRPr="00AF53ED">
        <w:rPr>
          <w:rFonts w:ascii="Times New Roman" w:hAnsi="Times New Roman" w:cs="Times New Roman"/>
          <w:b/>
          <w:bCs/>
          <w:noProof/>
          <w:sz w:val="22"/>
          <w:szCs w:val="22"/>
        </w:rPr>
        <w:t>1,</w:t>
      </w:r>
      <w:r w:rsidRPr="00AF53ED">
        <w:rPr>
          <w:rFonts w:ascii="Times New Roman" w:hAnsi="Times New Roman" w:cs="Times New Roman"/>
          <w:noProof/>
          <w:sz w:val="22"/>
          <w:szCs w:val="22"/>
        </w:rPr>
        <w:t xml:space="preserve"> 52–59 (1992).</w:t>
      </w:r>
    </w:p>
    <w:p w14:paraId="3232D2C1" w14:textId="77777777" w:rsidR="00C42409" w:rsidRPr="00AF53ED" w:rsidRDefault="00C42409" w:rsidP="00984483">
      <w:pPr>
        <w:autoSpaceDE w:val="0"/>
        <w:autoSpaceDN w:val="0"/>
        <w:adjustRightInd w:val="0"/>
        <w:spacing w:line="480" w:lineRule="auto"/>
        <w:ind w:left="640" w:hanging="640"/>
        <w:rPr>
          <w:rFonts w:ascii="Times New Roman" w:hAnsi="Times New Roman" w:cs="Times New Roman"/>
          <w:noProof/>
          <w:sz w:val="22"/>
          <w:szCs w:val="22"/>
        </w:rPr>
      </w:pPr>
    </w:p>
    <w:p w14:paraId="7D899C58" w14:textId="77777777" w:rsidR="00505D4A" w:rsidRPr="00AF53ED" w:rsidRDefault="00505D4A" w:rsidP="00984483">
      <w:pPr>
        <w:autoSpaceDE w:val="0"/>
        <w:autoSpaceDN w:val="0"/>
        <w:adjustRightInd w:val="0"/>
        <w:spacing w:line="480" w:lineRule="auto"/>
        <w:ind w:left="640" w:hanging="640"/>
        <w:rPr>
          <w:rFonts w:ascii="Times New Roman" w:hAnsi="Times New Roman" w:cs="Times New Roman"/>
          <w:noProof/>
          <w:sz w:val="22"/>
          <w:szCs w:val="22"/>
        </w:rPr>
      </w:pPr>
      <w:r w:rsidRPr="00AF53ED">
        <w:rPr>
          <w:rFonts w:ascii="Times New Roman" w:hAnsi="Times New Roman" w:cs="Times New Roman"/>
          <w:noProof/>
          <w:sz w:val="22"/>
          <w:szCs w:val="22"/>
        </w:rPr>
        <w:t>3.</w:t>
      </w:r>
      <w:r w:rsidRPr="00AF53ED">
        <w:rPr>
          <w:rFonts w:ascii="Times New Roman" w:hAnsi="Times New Roman" w:cs="Times New Roman"/>
          <w:noProof/>
          <w:sz w:val="22"/>
          <w:szCs w:val="22"/>
        </w:rPr>
        <w:tab/>
        <w:t>Xie, H., Erdmann, L., Jing, Q. &amp; Fedder, G. K. Simulation and characterization of a CMOS z-axis microactuator with electrostatic comb drives. (2000).</w:t>
      </w:r>
    </w:p>
    <w:p w14:paraId="62CBF666" w14:textId="77777777" w:rsidR="00C42409" w:rsidRPr="00AF53ED" w:rsidRDefault="00C42409" w:rsidP="00984483">
      <w:pPr>
        <w:autoSpaceDE w:val="0"/>
        <w:autoSpaceDN w:val="0"/>
        <w:adjustRightInd w:val="0"/>
        <w:spacing w:line="480" w:lineRule="auto"/>
        <w:ind w:left="640" w:hanging="640"/>
        <w:rPr>
          <w:rFonts w:ascii="Times New Roman" w:hAnsi="Times New Roman" w:cs="Times New Roman"/>
          <w:noProof/>
          <w:sz w:val="22"/>
          <w:szCs w:val="22"/>
        </w:rPr>
      </w:pPr>
    </w:p>
    <w:p w14:paraId="233FCB04" w14:textId="77777777" w:rsidR="00505D4A" w:rsidRPr="00AF53ED" w:rsidRDefault="00505D4A" w:rsidP="00984483">
      <w:pPr>
        <w:autoSpaceDE w:val="0"/>
        <w:autoSpaceDN w:val="0"/>
        <w:adjustRightInd w:val="0"/>
        <w:spacing w:line="480" w:lineRule="auto"/>
        <w:ind w:left="640" w:hanging="640"/>
        <w:rPr>
          <w:rFonts w:ascii="Times New Roman" w:hAnsi="Times New Roman" w:cs="Times New Roman"/>
          <w:noProof/>
          <w:sz w:val="22"/>
          <w:szCs w:val="22"/>
        </w:rPr>
      </w:pPr>
      <w:r w:rsidRPr="00AF53ED">
        <w:rPr>
          <w:rFonts w:ascii="Times New Roman" w:hAnsi="Times New Roman" w:cs="Times New Roman"/>
          <w:noProof/>
          <w:sz w:val="22"/>
          <w:szCs w:val="22"/>
        </w:rPr>
        <w:t>4.</w:t>
      </w:r>
      <w:r w:rsidRPr="00AF53ED">
        <w:rPr>
          <w:rFonts w:ascii="Times New Roman" w:hAnsi="Times New Roman" w:cs="Times New Roman"/>
          <w:noProof/>
          <w:sz w:val="22"/>
          <w:szCs w:val="22"/>
        </w:rPr>
        <w:tab/>
        <w:t xml:space="preserve">Xie, H. &amp; Fedder, G. K. Vertical comb-finger capacitive actuation and sensing for CMOS-MEMS. </w:t>
      </w:r>
      <w:r w:rsidRPr="00AF53ED">
        <w:rPr>
          <w:rFonts w:ascii="Times New Roman" w:hAnsi="Times New Roman" w:cs="Times New Roman"/>
          <w:i/>
          <w:iCs/>
          <w:noProof/>
          <w:sz w:val="22"/>
          <w:szCs w:val="22"/>
        </w:rPr>
        <w:t>Sensors Actuators, A Phys.</w:t>
      </w:r>
      <w:r w:rsidRPr="00AF53ED">
        <w:rPr>
          <w:rFonts w:ascii="Times New Roman" w:hAnsi="Times New Roman" w:cs="Times New Roman"/>
          <w:noProof/>
          <w:sz w:val="22"/>
          <w:szCs w:val="22"/>
        </w:rPr>
        <w:t xml:space="preserve"> </w:t>
      </w:r>
      <w:r w:rsidRPr="00AF53ED">
        <w:rPr>
          <w:rFonts w:ascii="Times New Roman" w:hAnsi="Times New Roman" w:cs="Times New Roman"/>
          <w:b/>
          <w:bCs/>
          <w:noProof/>
          <w:sz w:val="22"/>
          <w:szCs w:val="22"/>
        </w:rPr>
        <w:t>95,</w:t>
      </w:r>
      <w:r w:rsidRPr="00AF53ED">
        <w:rPr>
          <w:rFonts w:ascii="Times New Roman" w:hAnsi="Times New Roman" w:cs="Times New Roman"/>
          <w:noProof/>
          <w:sz w:val="22"/>
          <w:szCs w:val="22"/>
        </w:rPr>
        <w:t xml:space="preserve"> 212–221 (2002).</w:t>
      </w:r>
    </w:p>
    <w:p w14:paraId="65D6E267" w14:textId="77777777" w:rsidR="00C42409" w:rsidRPr="00AF53ED" w:rsidRDefault="00C42409" w:rsidP="00984483">
      <w:pPr>
        <w:autoSpaceDE w:val="0"/>
        <w:autoSpaceDN w:val="0"/>
        <w:adjustRightInd w:val="0"/>
        <w:spacing w:line="480" w:lineRule="auto"/>
        <w:ind w:left="640" w:hanging="640"/>
        <w:rPr>
          <w:rFonts w:ascii="Times New Roman" w:hAnsi="Times New Roman" w:cs="Times New Roman"/>
          <w:noProof/>
          <w:sz w:val="22"/>
          <w:szCs w:val="22"/>
        </w:rPr>
      </w:pPr>
    </w:p>
    <w:p w14:paraId="615C136C" w14:textId="77777777" w:rsidR="00505D4A" w:rsidRPr="00AF53ED" w:rsidRDefault="00505D4A" w:rsidP="00984483">
      <w:pPr>
        <w:autoSpaceDE w:val="0"/>
        <w:autoSpaceDN w:val="0"/>
        <w:adjustRightInd w:val="0"/>
        <w:spacing w:line="480" w:lineRule="auto"/>
        <w:ind w:left="640" w:hanging="640"/>
        <w:rPr>
          <w:rFonts w:ascii="Times New Roman" w:hAnsi="Times New Roman" w:cs="Times New Roman"/>
          <w:noProof/>
          <w:sz w:val="22"/>
          <w:szCs w:val="22"/>
        </w:rPr>
      </w:pPr>
      <w:r w:rsidRPr="00AF53ED">
        <w:rPr>
          <w:rFonts w:ascii="Times New Roman" w:hAnsi="Times New Roman" w:cs="Times New Roman"/>
          <w:noProof/>
          <w:sz w:val="22"/>
          <w:szCs w:val="22"/>
        </w:rPr>
        <w:t>5.</w:t>
      </w:r>
      <w:r w:rsidRPr="00AF53ED">
        <w:rPr>
          <w:rFonts w:ascii="Times New Roman" w:hAnsi="Times New Roman" w:cs="Times New Roman"/>
          <w:noProof/>
          <w:sz w:val="22"/>
          <w:szCs w:val="22"/>
        </w:rPr>
        <w:tab/>
        <w:t xml:space="preserve">Xie, H. &amp; Fedder, G. K. A CMOS z-axis capacitive accelerometer with comb-finger sensing. in </w:t>
      </w:r>
      <w:r w:rsidRPr="00AF53ED">
        <w:rPr>
          <w:rFonts w:ascii="Times New Roman" w:hAnsi="Times New Roman" w:cs="Times New Roman"/>
          <w:i/>
          <w:iCs/>
          <w:noProof/>
          <w:sz w:val="22"/>
          <w:szCs w:val="22"/>
        </w:rPr>
        <w:t>Micro Electro Mechanical Systems, 2000. MEMS 2000. The Thirteenth Annual International Conference on</w:t>
      </w:r>
      <w:r w:rsidRPr="00AF53ED">
        <w:rPr>
          <w:rFonts w:ascii="Times New Roman" w:hAnsi="Times New Roman" w:cs="Times New Roman"/>
          <w:noProof/>
          <w:sz w:val="22"/>
          <w:szCs w:val="22"/>
        </w:rPr>
        <w:t xml:space="preserve"> 496–501 (IEEE, 2000).</w:t>
      </w:r>
    </w:p>
    <w:p w14:paraId="7FB871A4" w14:textId="77777777" w:rsidR="00C42409" w:rsidRPr="00AF53ED" w:rsidRDefault="00C42409" w:rsidP="00984483">
      <w:pPr>
        <w:autoSpaceDE w:val="0"/>
        <w:autoSpaceDN w:val="0"/>
        <w:adjustRightInd w:val="0"/>
        <w:spacing w:line="480" w:lineRule="auto"/>
        <w:ind w:left="640" w:hanging="640"/>
        <w:rPr>
          <w:rFonts w:ascii="Times New Roman" w:hAnsi="Times New Roman" w:cs="Times New Roman"/>
          <w:noProof/>
          <w:sz w:val="22"/>
          <w:szCs w:val="22"/>
        </w:rPr>
      </w:pPr>
    </w:p>
    <w:p w14:paraId="2461EE34" w14:textId="77777777" w:rsidR="00505D4A" w:rsidRPr="00AF53ED" w:rsidRDefault="00505D4A" w:rsidP="00984483">
      <w:pPr>
        <w:autoSpaceDE w:val="0"/>
        <w:autoSpaceDN w:val="0"/>
        <w:adjustRightInd w:val="0"/>
        <w:spacing w:line="480" w:lineRule="auto"/>
        <w:ind w:left="640" w:hanging="640"/>
        <w:rPr>
          <w:rFonts w:ascii="Times New Roman" w:hAnsi="Times New Roman" w:cs="Times New Roman"/>
          <w:noProof/>
          <w:sz w:val="22"/>
          <w:szCs w:val="22"/>
        </w:rPr>
      </w:pPr>
      <w:r w:rsidRPr="00AF53ED">
        <w:rPr>
          <w:rFonts w:ascii="Times New Roman" w:hAnsi="Times New Roman" w:cs="Times New Roman"/>
          <w:noProof/>
          <w:sz w:val="22"/>
          <w:szCs w:val="22"/>
        </w:rPr>
        <w:t>6.</w:t>
      </w:r>
      <w:r w:rsidRPr="00AF53ED">
        <w:rPr>
          <w:rFonts w:ascii="Times New Roman" w:hAnsi="Times New Roman" w:cs="Times New Roman"/>
          <w:noProof/>
          <w:sz w:val="22"/>
          <w:szCs w:val="22"/>
        </w:rPr>
        <w:tab/>
        <w:t xml:space="preserve">Hah, D., Huang, S. T. Y., Tsai, J. C., Toshiyoshi, H. &amp; Wu, M. C. Low-voltage, large-scan angle MEMS analog micromirror arrays with hidden vertical comb-drive actuators. </w:t>
      </w:r>
      <w:r w:rsidRPr="00AF53ED">
        <w:rPr>
          <w:rFonts w:ascii="Times New Roman" w:hAnsi="Times New Roman" w:cs="Times New Roman"/>
          <w:i/>
          <w:iCs/>
          <w:noProof/>
          <w:sz w:val="22"/>
          <w:szCs w:val="22"/>
        </w:rPr>
        <w:t>J. Microelectromechanical Syst.</w:t>
      </w:r>
      <w:r w:rsidRPr="00AF53ED">
        <w:rPr>
          <w:rFonts w:ascii="Times New Roman" w:hAnsi="Times New Roman" w:cs="Times New Roman"/>
          <w:noProof/>
          <w:sz w:val="22"/>
          <w:szCs w:val="22"/>
        </w:rPr>
        <w:t xml:space="preserve"> </w:t>
      </w:r>
      <w:r w:rsidRPr="00AF53ED">
        <w:rPr>
          <w:rFonts w:ascii="Times New Roman" w:hAnsi="Times New Roman" w:cs="Times New Roman"/>
          <w:b/>
          <w:bCs/>
          <w:noProof/>
          <w:sz w:val="22"/>
          <w:szCs w:val="22"/>
        </w:rPr>
        <w:t>13,</w:t>
      </w:r>
      <w:r w:rsidRPr="00AF53ED">
        <w:rPr>
          <w:rFonts w:ascii="Times New Roman" w:hAnsi="Times New Roman" w:cs="Times New Roman"/>
          <w:noProof/>
          <w:sz w:val="22"/>
          <w:szCs w:val="22"/>
        </w:rPr>
        <w:t xml:space="preserve"> 279–289 (2004).</w:t>
      </w:r>
    </w:p>
    <w:p w14:paraId="61EC93D1" w14:textId="77777777" w:rsidR="00C42409" w:rsidRPr="00AF53ED" w:rsidRDefault="00C42409" w:rsidP="00984483">
      <w:pPr>
        <w:autoSpaceDE w:val="0"/>
        <w:autoSpaceDN w:val="0"/>
        <w:adjustRightInd w:val="0"/>
        <w:spacing w:line="480" w:lineRule="auto"/>
        <w:ind w:left="640" w:hanging="640"/>
        <w:rPr>
          <w:rFonts w:ascii="Times New Roman" w:hAnsi="Times New Roman" w:cs="Times New Roman"/>
          <w:noProof/>
          <w:sz w:val="22"/>
          <w:szCs w:val="22"/>
        </w:rPr>
      </w:pPr>
    </w:p>
    <w:p w14:paraId="5BFBFDCE" w14:textId="77777777" w:rsidR="00505D4A" w:rsidRPr="00AF53ED" w:rsidRDefault="00505D4A" w:rsidP="00984483">
      <w:pPr>
        <w:autoSpaceDE w:val="0"/>
        <w:autoSpaceDN w:val="0"/>
        <w:adjustRightInd w:val="0"/>
        <w:spacing w:line="480" w:lineRule="auto"/>
        <w:ind w:left="640" w:hanging="640"/>
        <w:rPr>
          <w:rFonts w:ascii="Times New Roman" w:hAnsi="Times New Roman" w:cs="Times New Roman"/>
          <w:noProof/>
          <w:sz w:val="22"/>
          <w:szCs w:val="22"/>
        </w:rPr>
      </w:pPr>
      <w:r w:rsidRPr="00AF53ED">
        <w:rPr>
          <w:rFonts w:ascii="Times New Roman" w:hAnsi="Times New Roman" w:cs="Times New Roman"/>
          <w:noProof/>
          <w:sz w:val="22"/>
          <w:szCs w:val="22"/>
        </w:rPr>
        <w:t>7.</w:t>
      </w:r>
      <w:r w:rsidRPr="00AF53ED">
        <w:rPr>
          <w:rFonts w:ascii="Times New Roman" w:hAnsi="Times New Roman" w:cs="Times New Roman"/>
          <w:noProof/>
          <w:sz w:val="22"/>
          <w:szCs w:val="22"/>
        </w:rPr>
        <w:tab/>
        <w:t xml:space="preserve">Sun, Y., Fry, S. N., Potasek, D. P., Bell, D. J. &amp; Nelson, B. J. Characterizing fruit fly flight behavior using a microforce sensor with a new comb-drive configuration. </w:t>
      </w:r>
      <w:r w:rsidRPr="00AF53ED">
        <w:rPr>
          <w:rFonts w:ascii="Times New Roman" w:hAnsi="Times New Roman" w:cs="Times New Roman"/>
          <w:i/>
          <w:iCs/>
          <w:noProof/>
          <w:sz w:val="22"/>
          <w:szCs w:val="22"/>
        </w:rPr>
        <w:t>J. Microelectromechanical Syst.</w:t>
      </w:r>
      <w:r w:rsidRPr="00AF53ED">
        <w:rPr>
          <w:rFonts w:ascii="Times New Roman" w:hAnsi="Times New Roman" w:cs="Times New Roman"/>
          <w:noProof/>
          <w:sz w:val="22"/>
          <w:szCs w:val="22"/>
        </w:rPr>
        <w:t xml:space="preserve"> </w:t>
      </w:r>
      <w:r w:rsidRPr="00AF53ED">
        <w:rPr>
          <w:rFonts w:ascii="Times New Roman" w:hAnsi="Times New Roman" w:cs="Times New Roman"/>
          <w:b/>
          <w:bCs/>
          <w:noProof/>
          <w:sz w:val="22"/>
          <w:szCs w:val="22"/>
        </w:rPr>
        <w:t>14,</w:t>
      </w:r>
      <w:r w:rsidRPr="00AF53ED">
        <w:rPr>
          <w:rFonts w:ascii="Times New Roman" w:hAnsi="Times New Roman" w:cs="Times New Roman"/>
          <w:noProof/>
          <w:sz w:val="22"/>
          <w:szCs w:val="22"/>
        </w:rPr>
        <w:t xml:space="preserve"> 4–11 (2005).</w:t>
      </w:r>
    </w:p>
    <w:p w14:paraId="486770B0" w14:textId="77777777" w:rsidR="00505D4A" w:rsidRPr="00AF53ED" w:rsidRDefault="00505D4A" w:rsidP="00984483">
      <w:pPr>
        <w:pStyle w:val="ListParagraph"/>
        <w:spacing w:line="480" w:lineRule="auto"/>
        <w:rPr>
          <w:rFonts w:ascii="Times New Roman" w:hAnsi="Times New Roman" w:cs="Times New Roman"/>
          <w:bCs/>
          <w:iCs/>
          <w:sz w:val="22"/>
          <w:szCs w:val="22"/>
        </w:rPr>
      </w:pPr>
    </w:p>
    <w:p w14:paraId="31CDFC95" w14:textId="241C4074" w:rsidR="00F50B71" w:rsidRPr="00AF53ED" w:rsidRDefault="009F6FF0" w:rsidP="00984483">
      <w:pPr>
        <w:spacing w:line="480" w:lineRule="auto"/>
        <w:rPr>
          <w:rFonts w:ascii="Times New Roman" w:hAnsi="Times New Roman" w:cs="Times New Roman"/>
          <w:bCs/>
          <w:iCs/>
          <w:sz w:val="22"/>
          <w:szCs w:val="22"/>
        </w:rPr>
      </w:pPr>
      <w:r w:rsidRPr="00AF53ED">
        <w:rPr>
          <w:rFonts w:ascii="Times New Roman" w:hAnsi="Times New Roman" w:cs="Times New Roman"/>
          <w:bCs/>
          <w:iCs/>
          <w:sz w:val="22"/>
          <w:szCs w:val="22"/>
        </w:rPr>
        <w:t xml:space="preserve"> </w:t>
      </w:r>
    </w:p>
    <w:p w14:paraId="14A54A33" w14:textId="24B87F58" w:rsidR="006F45EA" w:rsidRPr="00AF53ED" w:rsidRDefault="006F45EA" w:rsidP="00984483">
      <w:pPr>
        <w:spacing w:line="480" w:lineRule="auto"/>
        <w:rPr>
          <w:rFonts w:ascii="Times New Roman" w:hAnsi="Times New Roman" w:cs="Times New Roman"/>
          <w:bCs/>
          <w:iCs/>
          <w:sz w:val="22"/>
          <w:szCs w:val="22"/>
        </w:rPr>
      </w:pPr>
    </w:p>
    <w:sectPr w:rsidR="006F45EA" w:rsidRPr="00AF53ED" w:rsidSect="00803FD3">
      <w:pgSz w:w="11900" w:h="16840"/>
      <w:pgMar w:top="1440" w:right="1440" w:bottom="1440" w:left="1440" w:header="708" w:footer="708" w:gutter="0"/>
      <w:cols w:space="708"/>
      <w:docGrid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7" w:author="Microsoft Office User" w:date="2017-07-23T19:11:00Z" w:initials="Office">
    <w:p w14:paraId="260D51E4" w14:textId="10A1C1CC" w:rsidR="00A85B46" w:rsidRDefault="00A85B46">
      <w:pPr>
        <w:pStyle w:val="CommentText"/>
        <w:rPr>
          <w:lang w:eastAsia="zh-CN"/>
        </w:rPr>
      </w:pPr>
      <w:r>
        <w:rPr>
          <w:rStyle w:val="CommentReference"/>
        </w:rPr>
        <w:annotationRef/>
      </w:r>
      <w:r>
        <w:rPr>
          <w:lang w:eastAsia="zh-CN"/>
        </w:rPr>
        <w:t>Put (a) in the top-left corner of each figure.</w:t>
      </w:r>
    </w:p>
  </w:comment>
  <w:comment w:id="91" w:author="Microsoft Office User" w:date="2017-07-23T19:21:00Z" w:initials="Office">
    <w:p w14:paraId="48D9873D" w14:textId="61DA9819" w:rsidR="00AF44CF" w:rsidRDefault="00AF44CF">
      <w:pPr>
        <w:pStyle w:val="CommentText"/>
        <w:rPr>
          <w:rFonts w:hint="eastAsia"/>
          <w:lang w:eastAsia="zh-CN"/>
        </w:rPr>
      </w:pPr>
      <w:r>
        <w:rPr>
          <w:rStyle w:val="CommentReference"/>
        </w:rPr>
        <w:annotationRef/>
      </w:r>
      <w:r>
        <w:rPr>
          <w:lang w:eastAsia="zh-CN"/>
        </w:rPr>
        <w:t xml:space="preserve">Figure 2 shows you applied an </w:t>
      </w:r>
      <w:proofErr w:type="spellStart"/>
      <w:r>
        <w:rPr>
          <w:lang w:eastAsia="zh-CN"/>
        </w:rPr>
        <w:t>ossilating</w:t>
      </w:r>
      <w:proofErr w:type="spellEnd"/>
      <w:r>
        <w:rPr>
          <w:lang w:eastAsia="zh-CN"/>
        </w:rPr>
        <w:t xml:space="preserve"> voltage. You have to specify your input frequency.</w:t>
      </w:r>
    </w:p>
  </w:comment>
  <w:comment w:id="116" w:author="Microsoft Office User" w:date="2017-07-23T19:56:00Z" w:initials="Office">
    <w:p w14:paraId="008D2354" w14:textId="7507C91D" w:rsidR="00112BF8" w:rsidRDefault="00112BF8">
      <w:pPr>
        <w:pStyle w:val="CommentText"/>
        <w:rPr>
          <w:lang w:eastAsia="zh-CN"/>
        </w:rPr>
      </w:pPr>
      <w:r>
        <w:rPr>
          <w:rStyle w:val="CommentReference"/>
        </w:rPr>
        <w:annotationRef/>
      </w:r>
      <w:r>
        <w:rPr>
          <w:lang w:eastAsia="zh-CN"/>
        </w:rPr>
        <w:t>When you use a table, add a real table instead of a figure.</w:t>
      </w:r>
    </w:p>
  </w:comment>
  <w:comment w:id="124" w:author="Microsoft Office User" w:date="2017-07-23T21:10:00Z" w:initials="Office">
    <w:p w14:paraId="5D1F0D4C" w14:textId="72529BC7" w:rsidR="007C1BAF" w:rsidRDefault="007C1BAF">
      <w:pPr>
        <w:pStyle w:val="CommentText"/>
      </w:pPr>
      <w:r>
        <w:rPr>
          <w:rStyle w:val="CommentReference"/>
        </w:rPr>
        <w:annotationRef/>
      </w:r>
      <w:r>
        <w:t>E is a vector. You should bold it. Also in the equations.</w:t>
      </w:r>
    </w:p>
  </w:comment>
  <w:comment w:id="137" w:author="Microsoft Office User" w:date="2017-07-23T21:13:00Z" w:initials="Office">
    <w:p w14:paraId="3B2FAF08" w14:textId="40846D05" w:rsidR="0076148C" w:rsidRDefault="0076148C">
      <w:pPr>
        <w:pStyle w:val="CommentText"/>
      </w:pPr>
      <w:r>
        <w:rPr>
          <w:rStyle w:val="CommentReference"/>
        </w:rPr>
        <w:annotationRef/>
      </w:r>
      <w:r>
        <w:t xml:space="preserve">Double check this number. I guess it should be 10 </w:t>
      </w:r>
      <w:proofErr w:type="spellStart"/>
      <w:r>
        <w:t>nN</w:t>
      </w:r>
      <w:proofErr w:type="spellEnd"/>
      <w:r>
        <w:t>.</w:t>
      </w:r>
    </w:p>
  </w:comment>
  <w:comment w:id="142" w:author="Microsoft Office User" w:date="2017-07-23T21:14:00Z" w:initials="Office">
    <w:p w14:paraId="135CBACA" w14:textId="4A43E563" w:rsidR="0076148C" w:rsidRDefault="0076148C">
      <w:pPr>
        <w:pStyle w:val="CommentText"/>
      </w:pPr>
      <w:r>
        <w:rPr>
          <w:rStyle w:val="CommentReference"/>
        </w:rPr>
        <w:annotationRef/>
      </w:r>
      <w:r>
        <w:t xml:space="preserve">Did you see the blur in this figure? That is because you have multiple arrows in the z direction. In the settings, try to </w:t>
      </w:r>
      <w:proofErr w:type="spellStart"/>
      <w:r>
        <w:t>descrease</w:t>
      </w:r>
      <w:proofErr w:type="spellEnd"/>
      <w:r>
        <w:t xml:space="preserve"> the number of arrows in z to be only one.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60D51E4" w15:done="0"/>
  <w15:commentEx w15:paraId="48D9873D" w15:done="0"/>
  <w15:commentEx w15:paraId="008D2354" w15:done="0"/>
  <w15:commentEx w15:paraId="5D1F0D4C" w15:done="0"/>
  <w15:commentEx w15:paraId="3B2FAF08" w15:done="0"/>
  <w15:commentEx w15:paraId="135CBAC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8"/>
    <w:family w:val="auto"/>
    <w:pitch w:val="variable"/>
    <w:sig w:usb0="A10102FF" w:usb1="38CF7CFA" w:usb2="00010016" w:usb3="00000000" w:csb0="0014000F" w:csb1="00000000"/>
  </w:font>
  <w:font w:name="Courier New">
    <w:panose1 w:val="020703090202050204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PingFang SC">
    <w:charset w:val="88"/>
    <w:family w:val="auto"/>
    <w:pitch w:val="variable"/>
    <w:sig w:usb0="A00002FF" w:usb1="7ACFFDFB" w:usb2="00000017" w:usb3="00000000" w:csb0="0014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8"/>
    <w:family w:val="auto"/>
    <w:pitch w:val="variable"/>
    <w:sig w:usb0="A10102FF" w:usb1="38CF7CFA" w:usb2="00010016" w:usb3="00000000" w:csb0="001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430815"/>
    <w:multiLevelType w:val="hybridMultilevel"/>
    <w:tmpl w:val="B8ECD284"/>
    <w:lvl w:ilvl="0" w:tplc="2812A0F0">
      <w:start w:val="1"/>
      <w:numFmt w:val="lowerLetter"/>
      <w:lvlText w:val="(%1)"/>
      <w:lvlJc w:val="left"/>
      <w:pPr>
        <w:ind w:left="2200" w:hanging="360"/>
      </w:pPr>
      <w:rPr>
        <w:rFonts w:hint="eastAsia"/>
      </w:rPr>
    </w:lvl>
    <w:lvl w:ilvl="1" w:tplc="04090019" w:tentative="1">
      <w:start w:val="1"/>
      <w:numFmt w:val="lowerLetter"/>
      <w:lvlText w:val="%2."/>
      <w:lvlJc w:val="left"/>
      <w:pPr>
        <w:ind w:left="2920" w:hanging="360"/>
      </w:pPr>
    </w:lvl>
    <w:lvl w:ilvl="2" w:tplc="0409001B" w:tentative="1">
      <w:start w:val="1"/>
      <w:numFmt w:val="lowerRoman"/>
      <w:lvlText w:val="%3."/>
      <w:lvlJc w:val="right"/>
      <w:pPr>
        <w:ind w:left="3640" w:hanging="180"/>
      </w:pPr>
    </w:lvl>
    <w:lvl w:ilvl="3" w:tplc="0409000F" w:tentative="1">
      <w:start w:val="1"/>
      <w:numFmt w:val="decimal"/>
      <w:lvlText w:val="%4."/>
      <w:lvlJc w:val="left"/>
      <w:pPr>
        <w:ind w:left="4360" w:hanging="360"/>
      </w:pPr>
    </w:lvl>
    <w:lvl w:ilvl="4" w:tplc="04090019" w:tentative="1">
      <w:start w:val="1"/>
      <w:numFmt w:val="lowerLetter"/>
      <w:lvlText w:val="%5."/>
      <w:lvlJc w:val="left"/>
      <w:pPr>
        <w:ind w:left="5080" w:hanging="360"/>
      </w:pPr>
    </w:lvl>
    <w:lvl w:ilvl="5" w:tplc="0409001B" w:tentative="1">
      <w:start w:val="1"/>
      <w:numFmt w:val="lowerRoman"/>
      <w:lvlText w:val="%6."/>
      <w:lvlJc w:val="right"/>
      <w:pPr>
        <w:ind w:left="5800" w:hanging="180"/>
      </w:pPr>
    </w:lvl>
    <w:lvl w:ilvl="6" w:tplc="0409000F" w:tentative="1">
      <w:start w:val="1"/>
      <w:numFmt w:val="decimal"/>
      <w:lvlText w:val="%7."/>
      <w:lvlJc w:val="left"/>
      <w:pPr>
        <w:ind w:left="6520" w:hanging="360"/>
      </w:pPr>
    </w:lvl>
    <w:lvl w:ilvl="7" w:tplc="04090019" w:tentative="1">
      <w:start w:val="1"/>
      <w:numFmt w:val="lowerLetter"/>
      <w:lvlText w:val="%8."/>
      <w:lvlJc w:val="left"/>
      <w:pPr>
        <w:ind w:left="7240" w:hanging="360"/>
      </w:pPr>
    </w:lvl>
    <w:lvl w:ilvl="8" w:tplc="0409001B" w:tentative="1">
      <w:start w:val="1"/>
      <w:numFmt w:val="lowerRoman"/>
      <w:lvlText w:val="%9."/>
      <w:lvlJc w:val="right"/>
      <w:pPr>
        <w:ind w:left="7960" w:hanging="180"/>
      </w:pPr>
    </w:lvl>
  </w:abstractNum>
  <w:abstractNum w:abstractNumId="1">
    <w:nsid w:val="22D44DC3"/>
    <w:multiLevelType w:val="hybridMultilevel"/>
    <w:tmpl w:val="63BE0ACC"/>
    <w:lvl w:ilvl="0" w:tplc="85B625D2">
      <w:start w:val="1"/>
      <w:numFmt w:val="decimal"/>
      <w:lvlText w:val="%1."/>
      <w:lvlJc w:val="left"/>
      <w:pPr>
        <w:ind w:left="1000" w:hanging="6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2FC7726"/>
    <w:multiLevelType w:val="hybridMultilevel"/>
    <w:tmpl w:val="FB4C18BA"/>
    <w:lvl w:ilvl="0" w:tplc="2E62AA84">
      <w:start w:val="1"/>
      <w:numFmt w:val="lowerLetter"/>
      <w:lvlText w:val="(%1)"/>
      <w:lvlJc w:val="left"/>
      <w:pPr>
        <w:ind w:left="1400" w:hanging="360"/>
      </w:pPr>
      <w:rPr>
        <w:rFonts w:hint="eastAsia"/>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3">
    <w:nsid w:val="5F063582"/>
    <w:multiLevelType w:val="hybridMultilevel"/>
    <w:tmpl w:val="AD8E9F60"/>
    <w:lvl w:ilvl="0" w:tplc="1A1CF618">
      <w:start w:val="1"/>
      <w:numFmt w:val="lowerLetter"/>
      <w:lvlText w:val="(%1)"/>
      <w:lvlJc w:val="left"/>
      <w:pPr>
        <w:ind w:left="420" w:hanging="360"/>
      </w:pPr>
      <w:rPr>
        <w:rFonts w:hint="eastAsia"/>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
    <w:nsid w:val="6AFF11CA"/>
    <w:multiLevelType w:val="hybridMultilevel"/>
    <w:tmpl w:val="7496225E"/>
    <w:lvl w:ilvl="0" w:tplc="6A8638B2">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4"/>
  </w:num>
  <w:num w:numId="5">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trackRevisions/>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14B6"/>
    <w:rsid w:val="00000536"/>
    <w:rsid w:val="000070ED"/>
    <w:rsid w:val="00016A7D"/>
    <w:rsid w:val="000231A5"/>
    <w:rsid w:val="000262FB"/>
    <w:rsid w:val="00027A77"/>
    <w:rsid w:val="00032235"/>
    <w:rsid w:val="000329A0"/>
    <w:rsid w:val="000332D1"/>
    <w:rsid w:val="0004313A"/>
    <w:rsid w:val="00044ACB"/>
    <w:rsid w:val="000620E7"/>
    <w:rsid w:val="000653A4"/>
    <w:rsid w:val="00075930"/>
    <w:rsid w:val="00077642"/>
    <w:rsid w:val="00081488"/>
    <w:rsid w:val="00082ACD"/>
    <w:rsid w:val="000876E3"/>
    <w:rsid w:val="00087B0A"/>
    <w:rsid w:val="00087F84"/>
    <w:rsid w:val="00092CFE"/>
    <w:rsid w:val="00094544"/>
    <w:rsid w:val="000979AF"/>
    <w:rsid w:val="000A562F"/>
    <w:rsid w:val="000A62F8"/>
    <w:rsid w:val="000A6A76"/>
    <w:rsid w:val="000A7F6D"/>
    <w:rsid w:val="000B3D3C"/>
    <w:rsid w:val="000B79EC"/>
    <w:rsid w:val="000C2CD8"/>
    <w:rsid w:val="000D3BC5"/>
    <w:rsid w:val="000D4233"/>
    <w:rsid w:val="000D4694"/>
    <w:rsid w:val="000D565C"/>
    <w:rsid w:val="000D5D27"/>
    <w:rsid w:val="000D6947"/>
    <w:rsid w:val="000E3097"/>
    <w:rsid w:val="000F3018"/>
    <w:rsid w:val="000F7AA3"/>
    <w:rsid w:val="00101B06"/>
    <w:rsid w:val="00101C79"/>
    <w:rsid w:val="00110B79"/>
    <w:rsid w:val="00112BF8"/>
    <w:rsid w:val="00120A2A"/>
    <w:rsid w:val="00122965"/>
    <w:rsid w:val="00123870"/>
    <w:rsid w:val="00125D30"/>
    <w:rsid w:val="00130DFF"/>
    <w:rsid w:val="0013144C"/>
    <w:rsid w:val="00142B67"/>
    <w:rsid w:val="0015093C"/>
    <w:rsid w:val="0016435B"/>
    <w:rsid w:val="00164B55"/>
    <w:rsid w:val="00167BA1"/>
    <w:rsid w:val="00172F0F"/>
    <w:rsid w:val="00177BEE"/>
    <w:rsid w:val="00180732"/>
    <w:rsid w:val="0018296C"/>
    <w:rsid w:val="00184C8F"/>
    <w:rsid w:val="00191FEF"/>
    <w:rsid w:val="0019222F"/>
    <w:rsid w:val="0019698E"/>
    <w:rsid w:val="001A6FBE"/>
    <w:rsid w:val="001C191E"/>
    <w:rsid w:val="001C309E"/>
    <w:rsid w:val="001C6D9D"/>
    <w:rsid w:val="001D5347"/>
    <w:rsid w:val="001E0591"/>
    <w:rsid w:val="001E5C29"/>
    <w:rsid w:val="001E770F"/>
    <w:rsid w:val="001E7B37"/>
    <w:rsid w:val="001F00D2"/>
    <w:rsid w:val="001F66D8"/>
    <w:rsid w:val="001F7521"/>
    <w:rsid w:val="001F7CDC"/>
    <w:rsid w:val="00203B05"/>
    <w:rsid w:val="0020416D"/>
    <w:rsid w:val="00207AC2"/>
    <w:rsid w:val="0021410D"/>
    <w:rsid w:val="00216C99"/>
    <w:rsid w:val="00216F79"/>
    <w:rsid w:val="00220381"/>
    <w:rsid w:val="00221D41"/>
    <w:rsid w:val="00226DF8"/>
    <w:rsid w:val="00233E73"/>
    <w:rsid w:val="00233EC7"/>
    <w:rsid w:val="00234F39"/>
    <w:rsid w:val="002428F5"/>
    <w:rsid w:val="00243979"/>
    <w:rsid w:val="00246A07"/>
    <w:rsid w:val="00246D73"/>
    <w:rsid w:val="002507B5"/>
    <w:rsid w:val="0025223B"/>
    <w:rsid w:val="0025283E"/>
    <w:rsid w:val="00252B0F"/>
    <w:rsid w:val="00252EE6"/>
    <w:rsid w:val="002554AF"/>
    <w:rsid w:val="00257E5A"/>
    <w:rsid w:val="0026075D"/>
    <w:rsid w:val="00264B7E"/>
    <w:rsid w:val="00265648"/>
    <w:rsid w:val="00273FA4"/>
    <w:rsid w:val="00274CA5"/>
    <w:rsid w:val="00280223"/>
    <w:rsid w:val="00284025"/>
    <w:rsid w:val="00285979"/>
    <w:rsid w:val="00291600"/>
    <w:rsid w:val="00292A1C"/>
    <w:rsid w:val="002951E9"/>
    <w:rsid w:val="002A14B6"/>
    <w:rsid w:val="002A27B2"/>
    <w:rsid w:val="002A382F"/>
    <w:rsid w:val="002A4AD9"/>
    <w:rsid w:val="002A638E"/>
    <w:rsid w:val="002B2694"/>
    <w:rsid w:val="002C3FBD"/>
    <w:rsid w:val="002D22F1"/>
    <w:rsid w:val="002D2AE5"/>
    <w:rsid w:val="002D4FC1"/>
    <w:rsid w:val="002F067D"/>
    <w:rsid w:val="002F365E"/>
    <w:rsid w:val="002F7F68"/>
    <w:rsid w:val="00301DD3"/>
    <w:rsid w:val="00317D77"/>
    <w:rsid w:val="00342559"/>
    <w:rsid w:val="0034580E"/>
    <w:rsid w:val="003512B2"/>
    <w:rsid w:val="00355729"/>
    <w:rsid w:val="003572C3"/>
    <w:rsid w:val="0036151C"/>
    <w:rsid w:val="00371EAC"/>
    <w:rsid w:val="003729A7"/>
    <w:rsid w:val="00375265"/>
    <w:rsid w:val="00375C0E"/>
    <w:rsid w:val="00380A00"/>
    <w:rsid w:val="00392E64"/>
    <w:rsid w:val="00393036"/>
    <w:rsid w:val="003937AE"/>
    <w:rsid w:val="00394203"/>
    <w:rsid w:val="00395C2D"/>
    <w:rsid w:val="003A2BAD"/>
    <w:rsid w:val="003B37CB"/>
    <w:rsid w:val="003B72EE"/>
    <w:rsid w:val="003C08EB"/>
    <w:rsid w:val="003C7163"/>
    <w:rsid w:val="003D1138"/>
    <w:rsid w:val="003D2B0C"/>
    <w:rsid w:val="003D6BA4"/>
    <w:rsid w:val="003E2A7B"/>
    <w:rsid w:val="003E645A"/>
    <w:rsid w:val="003F5A51"/>
    <w:rsid w:val="00400FBE"/>
    <w:rsid w:val="00405C3D"/>
    <w:rsid w:val="00413795"/>
    <w:rsid w:val="004143CB"/>
    <w:rsid w:val="00415B9D"/>
    <w:rsid w:val="00422B82"/>
    <w:rsid w:val="00432C2E"/>
    <w:rsid w:val="00433DC3"/>
    <w:rsid w:val="00447893"/>
    <w:rsid w:val="00447ABA"/>
    <w:rsid w:val="00447D1D"/>
    <w:rsid w:val="00454DBC"/>
    <w:rsid w:val="004613FB"/>
    <w:rsid w:val="00473ACF"/>
    <w:rsid w:val="004800F0"/>
    <w:rsid w:val="00484BBA"/>
    <w:rsid w:val="00493D99"/>
    <w:rsid w:val="00493F54"/>
    <w:rsid w:val="004A50A8"/>
    <w:rsid w:val="004B07CD"/>
    <w:rsid w:val="004B1DA6"/>
    <w:rsid w:val="004B4635"/>
    <w:rsid w:val="004B64A6"/>
    <w:rsid w:val="004B6ACD"/>
    <w:rsid w:val="004C1F29"/>
    <w:rsid w:val="004C6153"/>
    <w:rsid w:val="004D0882"/>
    <w:rsid w:val="004D1AC3"/>
    <w:rsid w:val="004D6CFA"/>
    <w:rsid w:val="004D7987"/>
    <w:rsid w:val="004E0DCF"/>
    <w:rsid w:val="004E35FD"/>
    <w:rsid w:val="004E4EB4"/>
    <w:rsid w:val="004F1F45"/>
    <w:rsid w:val="00501A0F"/>
    <w:rsid w:val="0050252A"/>
    <w:rsid w:val="00503E0D"/>
    <w:rsid w:val="00505D4A"/>
    <w:rsid w:val="00506092"/>
    <w:rsid w:val="005128FE"/>
    <w:rsid w:val="00515C96"/>
    <w:rsid w:val="005164E8"/>
    <w:rsid w:val="00516A9A"/>
    <w:rsid w:val="00524A25"/>
    <w:rsid w:val="005266B8"/>
    <w:rsid w:val="0053292A"/>
    <w:rsid w:val="00535F58"/>
    <w:rsid w:val="00541B1A"/>
    <w:rsid w:val="00541D8A"/>
    <w:rsid w:val="00550427"/>
    <w:rsid w:val="00556A60"/>
    <w:rsid w:val="00561AE3"/>
    <w:rsid w:val="00562675"/>
    <w:rsid w:val="00567D9D"/>
    <w:rsid w:val="005770B2"/>
    <w:rsid w:val="005839F0"/>
    <w:rsid w:val="00593E84"/>
    <w:rsid w:val="005A2ABA"/>
    <w:rsid w:val="005A4157"/>
    <w:rsid w:val="005A4C8B"/>
    <w:rsid w:val="005A7E8B"/>
    <w:rsid w:val="005B0785"/>
    <w:rsid w:val="005B0E88"/>
    <w:rsid w:val="005B1255"/>
    <w:rsid w:val="005C2858"/>
    <w:rsid w:val="005C7C27"/>
    <w:rsid w:val="005D021E"/>
    <w:rsid w:val="005E0E04"/>
    <w:rsid w:val="005E2B22"/>
    <w:rsid w:val="005E4386"/>
    <w:rsid w:val="005E6461"/>
    <w:rsid w:val="005E6B25"/>
    <w:rsid w:val="005F337B"/>
    <w:rsid w:val="0060321C"/>
    <w:rsid w:val="00604659"/>
    <w:rsid w:val="0060592E"/>
    <w:rsid w:val="00610E17"/>
    <w:rsid w:val="0061421F"/>
    <w:rsid w:val="00614DFE"/>
    <w:rsid w:val="006242BE"/>
    <w:rsid w:val="00625D69"/>
    <w:rsid w:val="00627AB4"/>
    <w:rsid w:val="00631C86"/>
    <w:rsid w:val="00634417"/>
    <w:rsid w:val="00641813"/>
    <w:rsid w:val="0064270C"/>
    <w:rsid w:val="0064323A"/>
    <w:rsid w:val="00643306"/>
    <w:rsid w:val="006461EE"/>
    <w:rsid w:val="00650A93"/>
    <w:rsid w:val="00655181"/>
    <w:rsid w:val="00656F9D"/>
    <w:rsid w:val="00657160"/>
    <w:rsid w:val="00660B85"/>
    <w:rsid w:val="006615EB"/>
    <w:rsid w:val="00661EA3"/>
    <w:rsid w:val="00662EEB"/>
    <w:rsid w:val="00664F4B"/>
    <w:rsid w:val="00674EFF"/>
    <w:rsid w:val="0067555C"/>
    <w:rsid w:val="0068049A"/>
    <w:rsid w:val="00681BB1"/>
    <w:rsid w:val="00684529"/>
    <w:rsid w:val="006955F4"/>
    <w:rsid w:val="00695803"/>
    <w:rsid w:val="00696822"/>
    <w:rsid w:val="0069697E"/>
    <w:rsid w:val="006B1B3D"/>
    <w:rsid w:val="006C6701"/>
    <w:rsid w:val="006C6D7E"/>
    <w:rsid w:val="006D2043"/>
    <w:rsid w:val="006D39FC"/>
    <w:rsid w:val="006D66B6"/>
    <w:rsid w:val="006E123F"/>
    <w:rsid w:val="006F45EA"/>
    <w:rsid w:val="00702150"/>
    <w:rsid w:val="00712F8B"/>
    <w:rsid w:val="00715B65"/>
    <w:rsid w:val="00720B8A"/>
    <w:rsid w:val="00721DCB"/>
    <w:rsid w:val="00725BA3"/>
    <w:rsid w:val="00733480"/>
    <w:rsid w:val="00734297"/>
    <w:rsid w:val="007364F1"/>
    <w:rsid w:val="00736788"/>
    <w:rsid w:val="00741D43"/>
    <w:rsid w:val="0074676D"/>
    <w:rsid w:val="00757BF6"/>
    <w:rsid w:val="0076148C"/>
    <w:rsid w:val="00763DAA"/>
    <w:rsid w:val="007734AA"/>
    <w:rsid w:val="007735E4"/>
    <w:rsid w:val="0078784C"/>
    <w:rsid w:val="007930CA"/>
    <w:rsid w:val="007A02A3"/>
    <w:rsid w:val="007A4DAA"/>
    <w:rsid w:val="007A671C"/>
    <w:rsid w:val="007C1843"/>
    <w:rsid w:val="007C1BAF"/>
    <w:rsid w:val="007C1E3F"/>
    <w:rsid w:val="007D18B0"/>
    <w:rsid w:val="007D53E7"/>
    <w:rsid w:val="007E01D6"/>
    <w:rsid w:val="007E0963"/>
    <w:rsid w:val="007E2DA2"/>
    <w:rsid w:val="007E35A9"/>
    <w:rsid w:val="007F38B3"/>
    <w:rsid w:val="00803FD3"/>
    <w:rsid w:val="008046A9"/>
    <w:rsid w:val="00806BF7"/>
    <w:rsid w:val="00822573"/>
    <w:rsid w:val="00826DFD"/>
    <w:rsid w:val="008355DE"/>
    <w:rsid w:val="00845532"/>
    <w:rsid w:val="00850191"/>
    <w:rsid w:val="0085179B"/>
    <w:rsid w:val="00851A11"/>
    <w:rsid w:val="008524D5"/>
    <w:rsid w:val="0085377A"/>
    <w:rsid w:val="00860ECD"/>
    <w:rsid w:val="00864DF7"/>
    <w:rsid w:val="008665D1"/>
    <w:rsid w:val="00870A64"/>
    <w:rsid w:val="0088257C"/>
    <w:rsid w:val="0088392E"/>
    <w:rsid w:val="00884E5C"/>
    <w:rsid w:val="00886CAE"/>
    <w:rsid w:val="008929EE"/>
    <w:rsid w:val="008A0C15"/>
    <w:rsid w:val="008A5C67"/>
    <w:rsid w:val="008B58D0"/>
    <w:rsid w:val="008B72CA"/>
    <w:rsid w:val="008C5EDA"/>
    <w:rsid w:val="008C73CA"/>
    <w:rsid w:val="008D3AFD"/>
    <w:rsid w:val="008E122A"/>
    <w:rsid w:val="008E2AA8"/>
    <w:rsid w:val="008E7EAA"/>
    <w:rsid w:val="008F054B"/>
    <w:rsid w:val="008F396D"/>
    <w:rsid w:val="00904D9E"/>
    <w:rsid w:val="0090530C"/>
    <w:rsid w:val="0091250E"/>
    <w:rsid w:val="00912C68"/>
    <w:rsid w:val="00916DF9"/>
    <w:rsid w:val="0091719F"/>
    <w:rsid w:val="009219C5"/>
    <w:rsid w:val="00926A29"/>
    <w:rsid w:val="0092752B"/>
    <w:rsid w:val="00927833"/>
    <w:rsid w:val="0093180F"/>
    <w:rsid w:val="00934B4D"/>
    <w:rsid w:val="0094287A"/>
    <w:rsid w:val="00951681"/>
    <w:rsid w:val="00951F57"/>
    <w:rsid w:val="00953BE7"/>
    <w:rsid w:val="00963D1E"/>
    <w:rsid w:val="009701B0"/>
    <w:rsid w:val="00984483"/>
    <w:rsid w:val="009A2710"/>
    <w:rsid w:val="009A391A"/>
    <w:rsid w:val="009B3D14"/>
    <w:rsid w:val="009B4A5C"/>
    <w:rsid w:val="009C2462"/>
    <w:rsid w:val="009D065F"/>
    <w:rsid w:val="009D24C3"/>
    <w:rsid w:val="009E2482"/>
    <w:rsid w:val="009F1EF6"/>
    <w:rsid w:val="009F27BA"/>
    <w:rsid w:val="009F41F9"/>
    <w:rsid w:val="009F4987"/>
    <w:rsid w:val="009F6FF0"/>
    <w:rsid w:val="00A01722"/>
    <w:rsid w:val="00A042E3"/>
    <w:rsid w:val="00A126CE"/>
    <w:rsid w:val="00A12DBB"/>
    <w:rsid w:val="00A13F7A"/>
    <w:rsid w:val="00A16AEE"/>
    <w:rsid w:val="00A229FC"/>
    <w:rsid w:val="00A24AC9"/>
    <w:rsid w:val="00A3149A"/>
    <w:rsid w:val="00A3343D"/>
    <w:rsid w:val="00A3551B"/>
    <w:rsid w:val="00A355E9"/>
    <w:rsid w:val="00A5112F"/>
    <w:rsid w:val="00A60014"/>
    <w:rsid w:val="00A72634"/>
    <w:rsid w:val="00A73074"/>
    <w:rsid w:val="00A841C5"/>
    <w:rsid w:val="00A8470B"/>
    <w:rsid w:val="00A85B46"/>
    <w:rsid w:val="00A85DA4"/>
    <w:rsid w:val="00A86CBC"/>
    <w:rsid w:val="00A86F1C"/>
    <w:rsid w:val="00A879BF"/>
    <w:rsid w:val="00AA181E"/>
    <w:rsid w:val="00AA6C16"/>
    <w:rsid w:val="00AB3AA6"/>
    <w:rsid w:val="00AC20BF"/>
    <w:rsid w:val="00AC28C0"/>
    <w:rsid w:val="00AE2641"/>
    <w:rsid w:val="00AE7FC3"/>
    <w:rsid w:val="00AF0260"/>
    <w:rsid w:val="00AF44CF"/>
    <w:rsid w:val="00AF53ED"/>
    <w:rsid w:val="00B00405"/>
    <w:rsid w:val="00B02BFA"/>
    <w:rsid w:val="00B0785D"/>
    <w:rsid w:val="00B1298B"/>
    <w:rsid w:val="00B15326"/>
    <w:rsid w:val="00B202A0"/>
    <w:rsid w:val="00B217C4"/>
    <w:rsid w:val="00B2502D"/>
    <w:rsid w:val="00B27B8A"/>
    <w:rsid w:val="00B3388E"/>
    <w:rsid w:val="00B51BCD"/>
    <w:rsid w:val="00B562D3"/>
    <w:rsid w:val="00B5658C"/>
    <w:rsid w:val="00B60400"/>
    <w:rsid w:val="00B606D0"/>
    <w:rsid w:val="00B61EA2"/>
    <w:rsid w:val="00B62499"/>
    <w:rsid w:val="00B643DB"/>
    <w:rsid w:val="00B6685C"/>
    <w:rsid w:val="00B66BDB"/>
    <w:rsid w:val="00B736E0"/>
    <w:rsid w:val="00B73A62"/>
    <w:rsid w:val="00B8034A"/>
    <w:rsid w:val="00B838A9"/>
    <w:rsid w:val="00B840FE"/>
    <w:rsid w:val="00B84512"/>
    <w:rsid w:val="00B87CF7"/>
    <w:rsid w:val="00B900A4"/>
    <w:rsid w:val="00BA0A26"/>
    <w:rsid w:val="00BA4E90"/>
    <w:rsid w:val="00BB110F"/>
    <w:rsid w:val="00BB1CF4"/>
    <w:rsid w:val="00BB7E49"/>
    <w:rsid w:val="00BC42CD"/>
    <w:rsid w:val="00BC59DA"/>
    <w:rsid w:val="00BD1EBE"/>
    <w:rsid w:val="00BD2874"/>
    <w:rsid w:val="00BD524E"/>
    <w:rsid w:val="00BD73DA"/>
    <w:rsid w:val="00BE59F5"/>
    <w:rsid w:val="00BF00AE"/>
    <w:rsid w:val="00BF0778"/>
    <w:rsid w:val="00BF5BFE"/>
    <w:rsid w:val="00C055A2"/>
    <w:rsid w:val="00C103D4"/>
    <w:rsid w:val="00C129C6"/>
    <w:rsid w:val="00C17383"/>
    <w:rsid w:val="00C17A4B"/>
    <w:rsid w:val="00C207D5"/>
    <w:rsid w:val="00C21282"/>
    <w:rsid w:val="00C22C94"/>
    <w:rsid w:val="00C23296"/>
    <w:rsid w:val="00C25357"/>
    <w:rsid w:val="00C30818"/>
    <w:rsid w:val="00C340E0"/>
    <w:rsid w:val="00C42409"/>
    <w:rsid w:val="00C43AED"/>
    <w:rsid w:val="00C50211"/>
    <w:rsid w:val="00C5118C"/>
    <w:rsid w:val="00C56C7C"/>
    <w:rsid w:val="00C57F4C"/>
    <w:rsid w:val="00C71663"/>
    <w:rsid w:val="00C73183"/>
    <w:rsid w:val="00C763D1"/>
    <w:rsid w:val="00C82D6E"/>
    <w:rsid w:val="00C84540"/>
    <w:rsid w:val="00C86521"/>
    <w:rsid w:val="00C8738E"/>
    <w:rsid w:val="00C9011F"/>
    <w:rsid w:val="00CA09EC"/>
    <w:rsid w:val="00CA52D5"/>
    <w:rsid w:val="00CB6EA2"/>
    <w:rsid w:val="00CD2A26"/>
    <w:rsid w:val="00CD3EB5"/>
    <w:rsid w:val="00CE2C90"/>
    <w:rsid w:val="00CF2947"/>
    <w:rsid w:val="00CF54AA"/>
    <w:rsid w:val="00D06827"/>
    <w:rsid w:val="00D06930"/>
    <w:rsid w:val="00D104F8"/>
    <w:rsid w:val="00D14DB6"/>
    <w:rsid w:val="00D1566E"/>
    <w:rsid w:val="00D32D67"/>
    <w:rsid w:val="00D40BA5"/>
    <w:rsid w:val="00D513FE"/>
    <w:rsid w:val="00D51B30"/>
    <w:rsid w:val="00D579A9"/>
    <w:rsid w:val="00D6155D"/>
    <w:rsid w:val="00D63BF8"/>
    <w:rsid w:val="00D67B3B"/>
    <w:rsid w:val="00D67C01"/>
    <w:rsid w:val="00D74C83"/>
    <w:rsid w:val="00D839D1"/>
    <w:rsid w:val="00D83CA9"/>
    <w:rsid w:val="00D851E2"/>
    <w:rsid w:val="00D8747F"/>
    <w:rsid w:val="00D8755A"/>
    <w:rsid w:val="00D95303"/>
    <w:rsid w:val="00DA172D"/>
    <w:rsid w:val="00DA3278"/>
    <w:rsid w:val="00DA6B2E"/>
    <w:rsid w:val="00DB477A"/>
    <w:rsid w:val="00DB491E"/>
    <w:rsid w:val="00DC6DB0"/>
    <w:rsid w:val="00DD4D27"/>
    <w:rsid w:val="00DD552E"/>
    <w:rsid w:val="00DD67CC"/>
    <w:rsid w:val="00DE11CD"/>
    <w:rsid w:val="00DE1E0A"/>
    <w:rsid w:val="00DE6A80"/>
    <w:rsid w:val="00DF0949"/>
    <w:rsid w:val="00DF2AE6"/>
    <w:rsid w:val="00DF5C91"/>
    <w:rsid w:val="00DF7169"/>
    <w:rsid w:val="00E02C65"/>
    <w:rsid w:val="00E03D25"/>
    <w:rsid w:val="00E05ED0"/>
    <w:rsid w:val="00E078B7"/>
    <w:rsid w:val="00E079BC"/>
    <w:rsid w:val="00E12420"/>
    <w:rsid w:val="00E15495"/>
    <w:rsid w:val="00E157C7"/>
    <w:rsid w:val="00E261EF"/>
    <w:rsid w:val="00E26E05"/>
    <w:rsid w:val="00E314AA"/>
    <w:rsid w:val="00E32770"/>
    <w:rsid w:val="00E331BC"/>
    <w:rsid w:val="00E3738B"/>
    <w:rsid w:val="00E40C68"/>
    <w:rsid w:val="00E422B5"/>
    <w:rsid w:val="00E43BF0"/>
    <w:rsid w:val="00E550FA"/>
    <w:rsid w:val="00E55CAD"/>
    <w:rsid w:val="00E575F0"/>
    <w:rsid w:val="00E63995"/>
    <w:rsid w:val="00E64309"/>
    <w:rsid w:val="00E6509B"/>
    <w:rsid w:val="00E713B3"/>
    <w:rsid w:val="00E714DB"/>
    <w:rsid w:val="00E732CF"/>
    <w:rsid w:val="00E73392"/>
    <w:rsid w:val="00E744A0"/>
    <w:rsid w:val="00E769BC"/>
    <w:rsid w:val="00E82EFB"/>
    <w:rsid w:val="00E8356C"/>
    <w:rsid w:val="00E87603"/>
    <w:rsid w:val="00EA37B7"/>
    <w:rsid w:val="00EA6F18"/>
    <w:rsid w:val="00EA7B43"/>
    <w:rsid w:val="00EB199C"/>
    <w:rsid w:val="00EB62CD"/>
    <w:rsid w:val="00EB6D64"/>
    <w:rsid w:val="00EC06E7"/>
    <w:rsid w:val="00EC115E"/>
    <w:rsid w:val="00EC5C6D"/>
    <w:rsid w:val="00EE464D"/>
    <w:rsid w:val="00EE5EA6"/>
    <w:rsid w:val="00EF2242"/>
    <w:rsid w:val="00EF30E1"/>
    <w:rsid w:val="00EF3902"/>
    <w:rsid w:val="00F14B18"/>
    <w:rsid w:val="00F15990"/>
    <w:rsid w:val="00F16B73"/>
    <w:rsid w:val="00F16C90"/>
    <w:rsid w:val="00F202B3"/>
    <w:rsid w:val="00F206C7"/>
    <w:rsid w:val="00F21638"/>
    <w:rsid w:val="00F235E2"/>
    <w:rsid w:val="00F2459A"/>
    <w:rsid w:val="00F30693"/>
    <w:rsid w:val="00F315A3"/>
    <w:rsid w:val="00F337A5"/>
    <w:rsid w:val="00F363B6"/>
    <w:rsid w:val="00F3681D"/>
    <w:rsid w:val="00F425BA"/>
    <w:rsid w:val="00F45025"/>
    <w:rsid w:val="00F50B71"/>
    <w:rsid w:val="00F51EB5"/>
    <w:rsid w:val="00F52B1A"/>
    <w:rsid w:val="00F57633"/>
    <w:rsid w:val="00F608AF"/>
    <w:rsid w:val="00F73892"/>
    <w:rsid w:val="00F74224"/>
    <w:rsid w:val="00F7529F"/>
    <w:rsid w:val="00F80974"/>
    <w:rsid w:val="00F97101"/>
    <w:rsid w:val="00F9783E"/>
    <w:rsid w:val="00FA272D"/>
    <w:rsid w:val="00FA35E5"/>
    <w:rsid w:val="00FA7775"/>
    <w:rsid w:val="00FD0995"/>
    <w:rsid w:val="00FD2483"/>
    <w:rsid w:val="00FE06E9"/>
    <w:rsid w:val="00FE2290"/>
    <w:rsid w:val="00FF0507"/>
    <w:rsid w:val="00FF2A3C"/>
    <w:rsid w:val="00FF54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4DC3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081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7CF7"/>
    <w:pPr>
      <w:ind w:left="720"/>
      <w:contextualSpacing/>
    </w:pPr>
  </w:style>
  <w:style w:type="paragraph" w:styleId="NormalWeb">
    <w:name w:val="Normal (Web)"/>
    <w:basedOn w:val="Normal"/>
    <w:uiPriority w:val="99"/>
    <w:semiHidden/>
    <w:unhideWhenUsed/>
    <w:rsid w:val="00172F0F"/>
    <w:pPr>
      <w:spacing w:before="100" w:beforeAutospacing="1" w:after="100" w:afterAutospacing="1"/>
    </w:pPr>
    <w:rPr>
      <w:rFonts w:ascii="Times New Roman" w:hAnsi="Times New Roman" w:cs="Times New Roman"/>
    </w:rPr>
  </w:style>
  <w:style w:type="table" w:styleId="TableGrid">
    <w:name w:val="Table Grid"/>
    <w:basedOn w:val="TableNormal"/>
    <w:uiPriority w:val="39"/>
    <w:rsid w:val="00A355E9"/>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E26E05"/>
    <w:rPr>
      <w:color w:val="808080"/>
    </w:rPr>
  </w:style>
  <w:style w:type="paragraph" w:styleId="HTMLPreformatted">
    <w:name w:val="HTML Preformatted"/>
    <w:basedOn w:val="Normal"/>
    <w:link w:val="HTMLPreformattedChar"/>
    <w:uiPriority w:val="99"/>
    <w:semiHidden/>
    <w:unhideWhenUsed/>
    <w:rsid w:val="00A01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01722"/>
    <w:rPr>
      <w:rFonts w:ascii="Courier New" w:hAnsi="Courier New" w:cs="Courier New"/>
      <w:sz w:val="20"/>
      <w:szCs w:val="20"/>
    </w:rPr>
  </w:style>
  <w:style w:type="character" w:styleId="CommentReference">
    <w:name w:val="annotation reference"/>
    <w:basedOn w:val="DefaultParagraphFont"/>
    <w:uiPriority w:val="99"/>
    <w:semiHidden/>
    <w:unhideWhenUsed/>
    <w:rsid w:val="00B6685C"/>
    <w:rPr>
      <w:sz w:val="18"/>
      <w:szCs w:val="18"/>
    </w:rPr>
  </w:style>
  <w:style w:type="paragraph" w:styleId="CommentText">
    <w:name w:val="annotation text"/>
    <w:basedOn w:val="Normal"/>
    <w:link w:val="CommentTextChar"/>
    <w:uiPriority w:val="99"/>
    <w:semiHidden/>
    <w:unhideWhenUsed/>
    <w:rsid w:val="00B6685C"/>
    <w:rPr>
      <w:lang w:eastAsia="en-US"/>
    </w:rPr>
  </w:style>
  <w:style w:type="character" w:customStyle="1" w:styleId="CommentTextChar">
    <w:name w:val="Comment Text Char"/>
    <w:basedOn w:val="DefaultParagraphFont"/>
    <w:link w:val="CommentText"/>
    <w:uiPriority w:val="99"/>
    <w:semiHidden/>
    <w:rsid w:val="00B6685C"/>
    <w:rPr>
      <w:lang w:eastAsia="en-US"/>
    </w:rPr>
  </w:style>
  <w:style w:type="paragraph" w:styleId="BalloonText">
    <w:name w:val="Balloon Text"/>
    <w:basedOn w:val="Normal"/>
    <w:link w:val="BalloonTextChar"/>
    <w:uiPriority w:val="99"/>
    <w:semiHidden/>
    <w:unhideWhenUsed/>
    <w:rsid w:val="00B6685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6685C"/>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4B6ACD"/>
    <w:rPr>
      <w:b/>
      <w:bCs/>
      <w:sz w:val="20"/>
      <w:szCs w:val="20"/>
      <w:lang w:eastAsia="zh-CN"/>
    </w:rPr>
  </w:style>
  <w:style w:type="character" w:customStyle="1" w:styleId="CommentSubjectChar">
    <w:name w:val="Comment Subject Char"/>
    <w:basedOn w:val="CommentTextChar"/>
    <w:link w:val="CommentSubject"/>
    <w:uiPriority w:val="99"/>
    <w:semiHidden/>
    <w:rsid w:val="004B6ACD"/>
    <w:rPr>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953723">
      <w:bodyDiv w:val="1"/>
      <w:marLeft w:val="0"/>
      <w:marRight w:val="0"/>
      <w:marTop w:val="0"/>
      <w:marBottom w:val="0"/>
      <w:divBdr>
        <w:top w:val="none" w:sz="0" w:space="0" w:color="auto"/>
        <w:left w:val="none" w:sz="0" w:space="0" w:color="auto"/>
        <w:bottom w:val="none" w:sz="0" w:space="0" w:color="auto"/>
        <w:right w:val="none" w:sz="0" w:space="0" w:color="auto"/>
      </w:divBdr>
    </w:div>
    <w:div w:id="213395386">
      <w:bodyDiv w:val="1"/>
      <w:marLeft w:val="0"/>
      <w:marRight w:val="0"/>
      <w:marTop w:val="0"/>
      <w:marBottom w:val="0"/>
      <w:divBdr>
        <w:top w:val="none" w:sz="0" w:space="0" w:color="auto"/>
        <w:left w:val="none" w:sz="0" w:space="0" w:color="auto"/>
        <w:bottom w:val="none" w:sz="0" w:space="0" w:color="auto"/>
        <w:right w:val="none" w:sz="0" w:space="0" w:color="auto"/>
      </w:divBdr>
    </w:div>
    <w:div w:id="469247628">
      <w:bodyDiv w:val="1"/>
      <w:marLeft w:val="0"/>
      <w:marRight w:val="0"/>
      <w:marTop w:val="0"/>
      <w:marBottom w:val="0"/>
      <w:divBdr>
        <w:top w:val="none" w:sz="0" w:space="0" w:color="auto"/>
        <w:left w:val="none" w:sz="0" w:space="0" w:color="auto"/>
        <w:bottom w:val="none" w:sz="0" w:space="0" w:color="auto"/>
        <w:right w:val="none" w:sz="0" w:space="0" w:color="auto"/>
      </w:divBdr>
    </w:div>
    <w:div w:id="567957985">
      <w:bodyDiv w:val="1"/>
      <w:marLeft w:val="0"/>
      <w:marRight w:val="0"/>
      <w:marTop w:val="0"/>
      <w:marBottom w:val="0"/>
      <w:divBdr>
        <w:top w:val="none" w:sz="0" w:space="0" w:color="auto"/>
        <w:left w:val="none" w:sz="0" w:space="0" w:color="auto"/>
        <w:bottom w:val="none" w:sz="0" w:space="0" w:color="auto"/>
        <w:right w:val="none" w:sz="0" w:space="0" w:color="auto"/>
      </w:divBdr>
    </w:div>
    <w:div w:id="593974820">
      <w:bodyDiv w:val="1"/>
      <w:marLeft w:val="0"/>
      <w:marRight w:val="0"/>
      <w:marTop w:val="0"/>
      <w:marBottom w:val="0"/>
      <w:divBdr>
        <w:top w:val="none" w:sz="0" w:space="0" w:color="auto"/>
        <w:left w:val="none" w:sz="0" w:space="0" w:color="auto"/>
        <w:bottom w:val="none" w:sz="0" w:space="0" w:color="auto"/>
        <w:right w:val="none" w:sz="0" w:space="0" w:color="auto"/>
      </w:divBdr>
    </w:div>
    <w:div w:id="791944535">
      <w:bodyDiv w:val="1"/>
      <w:marLeft w:val="0"/>
      <w:marRight w:val="0"/>
      <w:marTop w:val="0"/>
      <w:marBottom w:val="0"/>
      <w:divBdr>
        <w:top w:val="none" w:sz="0" w:space="0" w:color="auto"/>
        <w:left w:val="none" w:sz="0" w:space="0" w:color="auto"/>
        <w:bottom w:val="none" w:sz="0" w:space="0" w:color="auto"/>
        <w:right w:val="none" w:sz="0" w:space="0" w:color="auto"/>
      </w:divBdr>
    </w:div>
    <w:div w:id="860706752">
      <w:bodyDiv w:val="1"/>
      <w:marLeft w:val="0"/>
      <w:marRight w:val="0"/>
      <w:marTop w:val="0"/>
      <w:marBottom w:val="0"/>
      <w:divBdr>
        <w:top w:val="none" w:sz="0" w:space="0" w:color="auto"/>
        <w:left w:val="none" w:sz="0" w:space="0" w:color="auto"/>
        <w:bottom w:val="none" w:sz="0" w:space="0" w:color="auto"/>
        <w:right w:val="none" w:sz="0" w:space="0" w:color="auto"/>
      </w:divBdr>
    </w:div>
    <w:div w:id="960528257">
      <w:bodyDiv w:val="1"/>
      <w:marLeft w:val="0"/>
      <w:marRight w:val="0"/>
      <w:marTop w:val="0"/>
      <w:marBottom w:val="0"/>
      <w:divBdr>
        <w:top w:val="none" w:sz="0" w:space="0" w:color="auto"/>
        <w:left w:val="none" w:sz="0" w:space="0" w:color="auto"/>
        <w:bottom w:val="none" w:sz="0" w:space="0" w:color="auto"/>
        <w:right w:val="none" w:sz="0" w:space="0" w:color="auto"/>
      </w:divBdr>
    </w:div>
    <w:div w:id="1016616329">
      <w:bodyDiv w:val="1"/>
      <w:marLeft w:val="0"/>
      <w:marRight w:val="0"/>
      <w:marTop w:val="0"/>
      <w:marBottom w:val="0"/>
      <w:divBdr>
        <w:top w:val="none" w:sz="0" w:space="0" w:color="auto"/>
        <w:left w:val="none" w:sz="0" w:space="0" w:color="auto"/>
        <w:bottom w:val="none" w:sz="0" w:space="0" w:color="auto"/>
        <w:right w:val="none" w:sz="0" w:space="0" w:color="auto"/>
      </w:divBdr>
    </w:div>
    <w:div w:id="1129208840">
      <w:bodyDiv w:val="1"/>
      <w:marLeft w:val="0"/>
      <w:marRight w:val="0"/>
      <w:marTop w:val="0"/>
      <w:marBottom w:val="0"/>
      <w:divBdr>
        <w:top w:val="none" w:sz="0" w:space="0" w:color="auto"/>
        <w:left w:val="none" w:sz="0" w:space="0" w:color="auto"/>
        <w:bottom w:val="none" w:sz="0" w:space="0" w:color="auto"/>
        <w:right w:val="none" w:sz="0" w:space="0" w:color="auto"/>
      </w:divBdr>
    </w:div>
    <w:div w:id="1195968769">
      <w:bodyDiv w:val="1"/>
      <w:marLeft w:val="0"/>
      <w:marRight w:val="0"/>
      <w:marTop w:val="0"/>
      <w:marBottom w:val="0"/>
      <w:divBdr>
        <w:top w:val="none" w:sz="0" w:space="0" w:color="auto"/>
        <w:left w:val="none" w:sz="0" w:space="0" w:color="auto"/>
        <w:bottom w:val="none" w:sz="0" w:space="0" w:color="auto"/>
        <w:right w:val="none" w:sz="0" w:space="0" w:color="auto"/>
      </w:divBdr>
    </w:div>
    <w:div w:id="1626081490">
      <w:bodyDiv w:val="1"/>
      <w:marLeft w:val="0"/>
      <w:marRight w:val="0"/>
      <w:marTop w:val="0"/>
      <w:marBottom w:val="0"/>
      <w:divBdr>
        <w:top w:val="none" w:sz="0" w:space="0" w:color="auto"/>
        <w:left w:val="none" w:sz="0" w:space="0" w:color="auto"/>
        <w:bottom w:val="none" w:sz="0" w:space="0" w:color="auto"/>
        <w:right w:val="none" w:sz="0" w:space="0" w:color="auto"/>
      </w:divBdr>
    </w:div>
    <w:div w:id="1721711753">
      <w:bodyDiv w:val="1"/>
      <w:marLeft w:val="0"/>
      <w:marRight w:val="0"/>
      <w:marTop w:val="0"/>
      <w:marBottom w:val="0"/>
      <w:divBdr>
        <w:top w:val="none" w:sz="0" w:space="0" w:color="auto"/>
        <w:left w:val="none" w:sz="0" w:space="0" w:color="auto"/>
        <w:bottom w:val="none" w:sz="0" w:space="0" w:color="auto"/>
        <w:right w:val="none" w:sz="0" w:space="0" w:color="auto"/>
      </w:divBdr>
    </w:div>
    <w:div w:id="1735082208">
      <w:bodyDiv w:val="1"/>
      <w:marLeft w:val="0"/>
      <w:marRight w:val="0"/>
      <w:marTop w:val="0"/>
      <w:marBottom w:val="0"/>
      <w:divBdr>
        <w:top w:val="none" w:sz="0" w:space="0" w:color="auto"/>
        <w:left w:val="none" w:sz="0" w:space="0" w:color="auto"/>
        <w:bottom w:val="none" w:sz="0" w:space="0" w:color="auto"/>
        <w:right w:val="none" w:sz="0" w:space="0" w:color="auto"/>
      </w:divBdr>
    </w:div>
    <w:div w:id="1766881746">
      <w:bodyDiv w:val="1"/>
      <w:marLeft w:val="0"/>
      <w:marRight w:val="0"/>
      <w:marTop w:val="0"/>
      <w:marBottom w:val="0"/>
      <w:divBdr>
        <w:top w:val="none" w:sz="0" w:space="0" w:color="auto"/>
        <w:left w:val="none" w:sz="0" w:space="0" w:color="auto"/>
        <w:bottom w:val="none" w:sz="0" w:space="0" w:color="auto"/>
        <w:right w:val="none" w:sz="0" w:space="0" w:color="auto"/>
      </w:divBdr>
    </w:div>
    <w:div w:id="1953899032">
      <w:bodyDiv w:val="1"/>
      <w:marLeft w:val="0"/>
      <w:marRight w:val="0"/>
      <w:marTop w:val="0"/>
      <w:marBottom w:val="0"/>
      <w:divBdr>
        <w:top w:val="none" w:sz="0" w:space="0" w:color="auto"/>
        <w:left w:val="none" w:sz="0" w:space="0" w:color="auto"/>
        <w:bottom w:val="none" w:sz="0" w:space="0" w:color="auto"/>
        <w:right w:val="none" w:sz="0" w:space="0" w:color="auto"/>
      </w:divBdr>
    </w:div>
    <w:div w:id="2007437148">
      <w:bodyDiv w:val="1"/>
      <w:marLeft w:val="0"/>
      <w:marRight w:val="0"/>
      <w:marTop w:val="0"/>
      <w:marBottom w:val="0"/>
      <w:divBdr>
        <w:top w:val="none" w:sz="0" w:space="0" w:color="auto"/>
        <w:left w:val="none" w:sz="0" w:space="0" w:color="auto"/>
        <w:bottom w:val="none" w:sz="0" w:space="0" w:color="auto"/>
        <w:right w:val="none" w:sz="0" w:space="0" w:color="auto"/>
      </w:divBdr>
    </w:div>
    <w:div w:id="2080398876">
      <w:bodyDiv w:val="1"/>
      <w:marLeft w:val="0"/>
      <w:marRight w:val="0"/>
      <w:marTop w:val="0"/>
      <w:marBottom w:val="0"/>
      <w:divBdr>
        <w:top w:val="none" w:sz="0" w:space="0" w:color="auto"/>
        <w:left w:val="none" w:sz="0" w:space="0" w:color="auto"/>
        <w:bottom w:val="none" w:sz="0" w:space="0" w:color="auto"/>
        <w:right w:val="none" w:sz="0" w:space="0" w:color="auto"/>
      </w:divBdr>
    </w:div>
    <w:div w:id="210345031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emf"/><Relationship Id="rId20" Type="http://schemas.openxmlformats.org/officeDocument/2006/relationships/image" Target="media/image14.png"/><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comments" Target="comments.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690</TotalTime>
  <Pages>15</Pages>
  <Words>2258</Words>
  <Characters>12876</Characters>
  <Application>Microsoft Macintosh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徐荣华</dc:creator>
  <cp:keywords/>
  <dc:description/>
  <cp:lastModifiedBy>Microsoft Office User</cp:lastModifiedBy>
  <cp:revision>486</cp:revision>
  <dcterms:created xsi:type="dcterms:W3CDTF">2017-04-15T09:50:00Z</dcterms:created>
  <dcterms:modified xsi:type="dcterms:W3CDTF">2017-07-24T04:15:00Z</dcterms:modified>
</cp:coreProperties>
</file>